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4B7B" w:rsidRPr="007E1467" w:rsidRDefault="00907D3B" w:rsidP="00991A87">
      <w:pPr>
        <w:spacing w:line="240" w:lineRule="auto"/>
        <w:jc w:val="center"/>
      </w:pPr>
      <w:bookmarkStart w:id="0" w:name="_Hlk523430938"/>
      <w:bookmarkEnd w:id="0"/>
      <w:r>
        <w:rPr>
          <w:noProof/>
        </w:rPr>
        <w:drawing>
          <wp:inline distT="0" distB="0" distL="0" distR="0">
            <wp:extent cx="1276350" cy="1419225"/>
            <wp:effectExtent l="0" t="0" r="0" b="0"/>
            <wp:docPr id="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B7B" w:rsidRPr="007E1467" w:rsidRDefault="00CB4B7B" w:rsidP="00991A87">
      <w:pPr>
        <w:pStyle w:val="afe"/>
        <w:spacing w:line="240" w:lineRule="auto"/>
        <w:rPr>
          <w:b w:val="0"/>
          <w:bCs w:val="0"/>
          <w:sz w:val="32"/>
          <w:szCs w:val="32"/>
        </w:rPr>
      </w:pPr>
    </w:p>
    <w:p w:rsidR="00CB4B7B" w:rsidRPr="0017145E" w:rsidRDefault="00CB4B7B" w:rsidP="00991A87">
      <w:pPr>
        <w:pStyle w:val="afe"/>
        <w:spacing w:line="240" w:lineRule="auto"/>
      </w:pPr>
      <w:r w:rsidRPr="0017145E">
        <w:rPr>
          <w:cs/>
        </w:rPr>
        <w:t>รายงานปฏิบัติงานสหกิจศึกษา</w:t>
      </w:r>
    </w:p>
    <w:p w:rsidR="00CB4B7B" w:rsidRPr="003D798E" w:rsidRDefault="003D798E" w:rsidP="00991A87">
      <w:pPr>
        <w:spacing w:line="240" w:lineRule="auto"/>
        <w:ind w:left="-180" w:right="-154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ระบบการจัดการห้องสมุด</w:t>
      </w: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24ADF" w:rsidRDefault="00096718" w:rsidP="00991A87">
      <w:pPr>
        <w:pStyle w:val="aff0"/>
        <w:spacing w:line="240" w:lineRule="auto"/>
        <w:rPr>
          <w:rStyle w:val="aff2"/>
          <w:b/>
          <w:bCs/>
          <w:color w:val="000000"/>
          <w:cs/>
        </w:rPr>
      </w:pPr>
      <w:r w:rsidRPr="00124ADF">
        <w:rPr>
          <w:rStyle w:val="aff2"/>
          <w:rFonts w:hint="cs"/>
          <w:b/>
          <w:bCs/>
          <w:color w:val="000000"/>
          <w:cs/>
        </w:rPr>
        <w:t>นาย ฉัตรชัย นาคอ่อน</w:t>
      </w:r>
    </w:p>
    <w:p w:rsidR="00957B98" w:rsidRPr="001E2836" w:rsidRDefault="00957B98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pStyle w:val="aff0"/>
        <w:spacing w:line="240" w:lineRule="auto"/>
        <w:rPr>
          <w:b/>
          <w:bCs/>
          <w:color w:val="000000"/>
          <w:sz w:val="32"/>
          <w:szCs w:val="32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pStyle w:val="aff0"/>
        <w:spacing w:line="240" w:lineRule="auto"/>
        <w:rPr>
          <w:rStyle w:val="aff2"/>
          <w:b/>
          <w:bCs/>
          <w:color w:val="000000"/>
        </w:rPr>
      </w:pPr>
      <w:r w:rsidRPr="001E2836">
        <w:rPr>
          <w:rStyle w:val="aff2"/>
          <w:b/>
          <w:bCs/>
          <w:color w:val="000000"/>
          <w:cs/>
        </w:rPr>
        <w:t>สถานที่ปฏิบัติงาน</w:t>
      </w:r>
    </w:p>
    <w:p w:rsidR="00CB4B7B" w:rsidRPr="00124ADF" w:rsidRDefault="00096718" w:rsidP="00991A87">
      <w:pPr>
        <w:pStyle w:val="aff0"/>
        <w:spacing w:line="240" w:lineRule="auto"/>
        <w:rPr>
          <w:b/>
          <w:bCs/>
          <w:color w:val="000000"/>
          <w:sz w:val="36"/>
          <w:szCs w:val="36"/>
        </w:rPr>
      </w:pPr>
      <w:r w:rsidRPr="00124ADF">
        <w:rPr>
          <w:rFonts w:hint="cs"/>
          <w:b/>
          <w:bCs/>
          <w:color w:val="000000"/>
          <w:sz w:val="36"/>
          <w:szCs w:val="36"/>
          <w:cs/>
        </w:rPr>
        <w:t>บริษัท สยามเด</w:t>
      </w:r>
      <w:proofErr w:type="spellStart"/>
      <w:r w:rsidRPr="00124ADF">
        <w:rPr>
          <w:rFonts w:hint="cs"/>
          <w:b/>
          <w:bCs/>
          <w:color w:val="000000"/>
          <w:sz w:val="36"/>
          <w:szCs w:val="36"/>
          <w:cs/>
        </w:rPr>
        <w:t>็น</w:t>
      </w:r>
      <w:proofErr w:type="spellEnd"/>
      <w:r w:rsidRPr="00124ADF">
        <w:rPr>
          <w:rFonts w:hint="cs"/>
          <w:b/>
          <w:bCs/>
          <w:color w:val="000000"/>
          <w:sz w:val="36"/>
          <w:szCs w:val="36"/>
          <w:cs/>
        </w:rPr>
        <w:t>โซ่ แมนู</w:t>
      </w:r>
      <w:proofErr w:type="spellStart"/>
      <w:r w:rsidRPr="00124ADF">
        <w:rPr>
          <w:rFonts w:hint="cs"/>
          <w:b/>
          <w:bCs/>
          <w:color w:val="000000"/>
          <w:sz w:val="36"/>
          <w:szCs w:val="36"/>
          <w:cs/>
        </w:rPr>
        <w:t>แฟค</w:t>
      </w:r>
      <w:proofErr w:type="spellEnd"/>
      <w:r w:rsidRPr="00124ADF">
        <w:rPr>
          <w:rFonts w:hint="cs"/>
          <w:b/>
          <w:bCs/>
          <w:color w:val="000000"/>
          <w:sz w:val="36"/>
          <w:szCs w:val="36"/>
          <w:cs/>
        </w:rPr>
        <w:t>เจอ</w:t>
      </w:r>
      <w:proofErr w:type="spellStart"/>
      <w:r w:rsidRPr="00124ADF">
        <w:rPr>
          <w:rFonts w:hint="cs"/>
          <w:b/>
          <w:bCs/>
          <w:color w:val="000000"/>
          <w:sz w:val="36"/>
          <w:szCs w:val="36"/>
          <w:cs/>
        </w:rPr>
        <w:t>ริ่ง</w:t>
      </w:r>
      <w:proofErr w:type="spellEnd"/>
      <w:r w:rsidRPr="00124ADF">
        <w:rPr>
          <w:rFonts w:hint="cs"/>
          <w:b/>
          <w:bCs/>
          <w:color w:val="000000"/>
          <w:sz w:val="36"/>
          <w:szCs w:val="36"/>
          <w:cs/>
        </w:rPr>
        <w:t xml:space="preserve"> จำกัด</w:t>
      </w:r>
    </w:p>
    <w:p w:rsidR="00CB4B7B" w:rsidRPr="00102C99" w:rsidRDefault="00CB4B7B" w:rsidP="00991A87">
      <w:pPr>
        <w:spacing w:line="240" w:lineRule="auto"/>
        <w:rPr>
          <w:color w:val="FF0000"/>
          <w:sz w:val="36"/>
          <w:szCs w:val="36"/>
        </w:rPr>
      </w:pPr>
    </w:p>
    <w:p w:rsidR="00CB4B7B" w:rsidRDefault="00CB4B7B" w:rsidP="00991A87">
      <w:pPr>
        <w:pStyle w:val="aff3"/>
        <w:spacing w:line="240" w:lineRule="auto"/>
        <w:jc w:val="both"/>
      </w:pPr>
    </w:p>
    <w:p w:rsidR="00991A87" w:rsidRPr="007E1467" w:rsidRDefault="00991A87" w:rsidP="00991A87">
      <w:pPr>
        <w:pStyle w:val="aff3"/>
        <w:spacing w:line="240" w:lineRule="auto"/>
        <w:jc w:val="both"/>
      </w:pPr>
    </w:p>
    <w:p w:rsidR="00CB4B7B" w:rsidRPr="0017145E" w:rsidRDefault="00CB4B7B" w:rsidP="00991A87">
      <w:pPr>
        <w:pStyle w:val="aff3"/>
        <w:spacing w:line="240" w:lineRule="auto"/>
        <w:rPr>
          <w:b/>
          <w:bCs/>
        </w:rPr>
      </w:pPr>
      <w:r w:rsidRPr="0017145E">
        <w:rPr>
          <w:b/>
          <w:bCs/>
          <w:cs/>
        </w:rPr>
        <w:t>รายงานนี้เป็นส่วนหนึ่งของวิชาสหกิจศึกษา หลักสูตรปริญญาวิทยา</w:t>
      </w:r>
      <w:proofErr w:type="spellStart"/>
      <w:r w:rsidRPr="0017145E">
        <w:rPr>
          <w:b/>
          <w:bCs/>
          <w:cs/>
        </w:rPr>
        <w:t>ศา</w:t>
      </w:r>
      <w:proofErr w:type="spellEnd"/>
      <w:r w:rsidRPr="0017145E">
        <w:rPr>
          <w:b/>
          <w:bCs/>
          <w:cs/>
        </w:rPr>
        <w:t>สตรบัณฑิต</w:t>
      </w:r>
    </w:p>
    <w:p w:rsidR="00CB4B7B" w:rsidRPr="0017145E" w:rsidRDefault="00CB4B7B" w:rsidP="00991A87">
      <w:pPr>
        <w:pStyle w:val="aff3"/>
        <w:spacing w:line="240" w:lineRule="auto"/>
        <w:rPr>
          <w:b/>
          <w:bCs/>
        </w:rPr>
      </w:pPr>
      <w:r w:rsidRPr="0017145E">
        <w:rPr>
          <w:b/>
          <w:bCs/>
          <w:cs/>
        </w:rPr>
        <w:t>สาขาวิชาวิศวกรรมซอฟต์แวร์ คณะวิทยาการสารสนเทศ  มหาวิทยาลัยบูรพา</w:t>
      </w:r>
    </w:p>
    <w:p w:rsidR="00CB4B7B" w:rsidRPr="0017145E" w:rsidRDefault="00CB4B7B" w:rsidP="00991A87">
      <w:pPr>
        <w:pStyle w:val="aff3"/>
        <w:spacing w:line="240" w:lineRule="auto"/>
        <w:rPr>
          <w:b/>
          <w:bCs/>
        </w:rPr>
      </w:pPr>
      <w:r w:rsidRPr="0017145E">
        <w:rPr>
          <w:b/>
          <w:bCs/>
          <w:cs/>
        </w:rPr>
        <w:t xml:space="preserve">ปีการศึกษา </w:t>
      </w:r>
      <w:r w:rsidR="0072715B">
        <w:rPr>
          <w:b/>
          <w:bCs/>
        </w:rPr>
        <w:t>256</w:t>
      </w:r>
      <w:r w:rsidR="0072715B">
        <w:rPr>
          <w:rFonts w:hint="cs"/>
          <w:b/>
          <w:bCs/>
          <w:cs/>
        </w:rPr>
        <w:t>1</w:t>
      </w:r>
    </w:p>
    <w:p w:rsidR="00CB4B7B" w:rsidRPr="0017145E" w:rsidRDefault="00CB4B7B" w:rsidP="00991A87">
      <w:pPr>
        <w:pStyle w:val="aff3"/>
        <w:spacing w:line="240" w:lineRule="auto"/>
        <w:rPr>
          <w:rFonts w:cs="Angsana New"/>
          <w:b/>
          <w:bCs/>
          <w:cs/>
        </w:rPr>
        <w:sectPr w:rsidR="00CB4B7B" w:rsidRPr="0017145E" w:rsidSect="00232BD9">
          <w:pgSz w:w="11906" w:h="16838" w:code="9"/>
          <w:pgMar w:top="2160" w:right="1152" w:bottom="1008" w:left="1872" w:header="0" w:footer="0" w:gutter="0"/>
          <w:cols w:space="708"/>
          <w:docGrid w:linePitch="435"/>
        </w:sectPr>
      </w:pPr>
      <w:r w:rsidRPr="0017145E">
        <w:rPr>
          <w:b/>
          <w:bCs/>
          <w:cs/>
        </w:rPr>
        <w:t>ลิขสิทธิ์ของคณะวิทยาการสารสนเทศ  มหาวิทยาลัยบูรพา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  <w:sz w:val="44"/>
          <w:szCs w:val="44"/>
        </w:rPr>
      </w:pPr>
      <w:r w:rsidRPr="0017781C">
        <w:rPr>
          <w:b/>
          <w:bCs/>
          <w:sz w:val="44"/>
          <w:szCs w:val="44"/>
        </w:rPr>
        <w:lastRenderedPageBreak/>
        <w:t>COOPERATIVE EDUCATION</w:t>
      </w:r>
    </w:p>
    <w:p w:rsidR="00CB4B7B" w:rsidRDefault="00CB4B7B" w:rsidP="00991A87">
      <w:pPr>
        <w:spacing w:line="240" w:lineRule="auto"/>
        <w:jc w:val="center"/>
        <w:rPr>
          <w:b/>
          <w:bCs/>
          <w:color w:val="FF0000"/>
          <w:sz w:val="40"/>
          <w:szCs w:val="40"/>
        </w:rPr>
      </w:pPr>
    </w:p>
    <w:p w:rsidR="003D798E" w:rsidRPr="003D798E" w:rsidRDefault="003D798E" w:rsidP="00991A87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Library Management System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Default="00CB4B7B" w:rsidP="00991A87">
      <w:pPr>
        <w:spacing w:line="240" w:lineRule="auto"/>
        <w:jc w:val="center"/>
        <w:rPr>
          <w:b/>
          <w:bCs/>
        </w:rPr>
      </w:pPr>
    </w:p>
    <w:p w:rsidR="00CC298C" w:rsidRPr="0017781C" w:rsidRDefault="00CC298C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3D798E" w:rsidRDefault="003D798E" w:rsidP="00991A87">
      <w:pPr>
        <w:spacing w:line="240" w:lineRule="auto"/>
        <w:jc w:val="center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Chatchai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Nak-orn</w:t>
      </w:r>
      <w:proofErr w:type="spellEnd"/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05600D">
      <w:pPr>
        <w:spacing w:line="240" w:lineRule="auto"/>
        <w:jc w:val="center"/>
        <w:rPr>
          <w:b/>
          <w:bCs/>
        </w:rPr>
      </w:pPr>
    </w:p>
    <w:p w:rsidR="00CB4B7B" w:rsidRPr="0017781C" w:rsidRDefault="0005600D" w:rsidP="0005600D">
      <w:pPr>
        <w:spacing w:line="240" w:lineRule="auto"/>
        <w:jc w:val="center"/>
        <w:rPr>
          <w:b/>
          <w:bCs/>
        </w:rPr>
      </w:pPr>
      <w:r>
        <w:rPr>
          <w:b/>
          <w:bCs/>
        </w:rPr>
        <w:t>Siam Denso M</w:t>
      </w:r>
      <w:r w:rsidRPr="0005600D">
        <w:rPr>
          <w:b/>
          <w:bCs/>
        </w:rPr>
        <w:t>anufacturing co. ltd</w:t>
      </w: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Default="00CB4B7B" w:rsidP="003D798E">
      <w:pPr>
        <w:spacing w:line="240" w:lineRule="auto"/>
        <w:jc w:val="both"/>
        <w:rPr>
          <w:b/>
          <w:bCs/>
        </w:rPr>
      </w:pPr>
    </w:p>
    <w:p w:rsidR="00CC298C" w:rsidRPr="0017781C" w:rsidRDefault="00CC298C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0F27C3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A REPORT SUBMITTED IN PARTIAL FULFILLMENT OF THE REQUIREMENT</w:t>
      </w:r>
    </w:p>
    <w:p w:rsidR="00CB4B7B" w:rsidRPr="0017781C" w:rsidRDefault="000F27C3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  <w:spacing w:val="-4"/>
        </w:rPr>
        <w:t>FOR THE BACHELOR DEGREE OF SCIENCE IN SOFTWARE ENGINEERING</w:t>
      </w:r>
      <w:r w:rsidRPr="0017781C">
        <w:rPr>
          <w:rFonts w:eastAsia="AngsanaNew"/>
          <w:b/>
          <w:bCs/>
          <w:cs/>
        </w:rPr>
        <w:t xml:space="preserve"> </w:t>
      </w:r>
    </w:p>
    <w:p w:rsidR="00CB4B7B" w:rsidRPr="0017781C" w:rsidRDefault="00CB4B7B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FACULTY OF INFORMATICS</w:t>
      </w:r>
      <w:r w:rsidR="008B33C1">
        <w:rPr>
          <w:rFonts w:eastAsia="AngsanaNew"/>
          <w:b/>
          <w:bCs/>
        </w:rPr>
        <w:t xml:space="preserve">, </w:t>
      </w:r>
      <w:r w:rsidRPr="0017781C">
        <w:rPr>
          <w:rFonts w:eastAsia="AngsanaNew"/>
          <w:b/>
          <w:bCs/>
        </w:rPr>
        <w:t>BURAPHA UNIVERSITY</w:t>
      </w:r>
    </w:p>
    <w:p w:rsidR="00872923" w:rsidRPr="00FA39AA" w:rsidRDefault="00CB4B7B" w:rsidP="004A2AFF">
      <w:pPr>
        <w:pStyle w:val="aff3"/>
        <w:spacing w:line="240" w:lineRule="auto"/>
        <w:rPr>
          <w:rFonts w:cs="Angsana New"/>
          <w:cs/>
        </w:rPr>
        <w:sectPr w:rsidR="00872923" w:rsidRPr="00FA39AA" w:rsidSect="00232BD9">
          <w:headerReference w:type="default" r:id="rId9"/>
          <w:headerReference w:type="first" r:id="rId10"/>
          <w:pgSz w:w="11906" w:h="16838" w:code="9"/>
          <w:pgMar w:top="2160" w:right="1152" w:bottom="1008" w:left="1872" w:header="1008" w:footer="720" w:gutter="0"/>
          <w:pgNumType w:fmt="thaiLetters"/>
          <w:cols w:space="720"/>
          <w:docGrid w:linePitch="435"/>
        </w:sectPr>
      </w:pPr>
      <w:r w:rsidRPr="0017781C">
        <w:rPr>
          <w:b/>
          <w:bCs/>
        </w:rPr>
        <w:t>201</w:t>
      </w:r>
      <w:r w:rsidR="004A2AFF">
        <w:rPr>
          <w:rFonts w:hint="cs"/>
          <w:b/>
          <w:bCs/>
          <w:cs/>
        </w:rPr>
        <w:t>8</w:t>
      </w:r>
    </w:p>
    <w:p w:rsidR="00543997" w:rsidRPr="00A87D64" w:rsidRDefault="00A87D64" w:rsidP="00991A87">
      <w:pPr>
        <w:pStyle w:val="1"/>
        <w:spacing w:line="240" w:lineRule="auto"/>
      </w:pPr>
      <w:bookmarkStart w:id="1" w:name="_Toc487543075"/>
      <w:r>
        <w:rPr>
          <w:cs/>
        </w:rPr>
        <w:lastRenderedPageBreak/>
        <w:br/>
      </w:r>
      <w:r w:rsidRPr="00A87D64">
        <w:rPr>
          <w:cs/>
        </w:rPr>
        <w:br/>
      </w:r>
      <w:r w:rsidR="00E63E4A" w:rsidRPr="00A87D64">
        <w:rPr>
          <w:cs/>
        </w:rPr>
        <w:t>บทนำ</w:t>
      </w:r>
      <w:bookmarkEnd w:id="1"/>
    </w:p>
    <w:p w:rsidR="0094617B" w:rsidRPr="007E1467" w:rsidRDefault="0094617B" w:rsidP="00991A87">
      <w:pPr>
        <w:spacing w:line="240" w:lineRule="auto"/>
      </w:pPr>
    </w:p>
    <w:p w:rsidR="008656B5" w:rsidRDefault="00EA70D6" w:rsidP="008656B5">
      <w:pPr>
        <w:ind w:firstLine="720"/>
      </w:pPr>
      <w:proofErr w:type="spellStart"/>
      <w:r w:rsidRPr="00715DFE">
        <w:rPr>
          <w:rFonts w:hint="cs"/>
        </w:rPr>
        <w:t>เนื่องด้วยคณะวิทยาการสารสนเทศ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มหาวิลัยบูรพา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สาขาวิศวกรรมซอฟต์แวร์</w:t>
      </w:r>
      <w:proofErr w:type="spellEnd"/>
      <w:r w:rsidRPr="00715DFE">
        <w:rPr>
          <w:rFonts w:eastAsia="Calibri" w:hint="cs"/>
        </w:rPr>
        <w:t xml:space="preserve"> </w:t>
      </w:r>
      <w:proofErr w:type="spellStart"/>
      <w:r w:rsidRPr="00715DFE">
        <w:rPr>
          <w:rFonts w:hint="cs"/>
        </w:rPr>
        <w:t>ได้มีรายวิชาสหกิจศึกษา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เพื่อเพิ่มพูนประสบการณ์ทางด้านสายอาชีพ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สร้างเสริมทักษะ</w:t>
      </w:r>
      <w:proofErr w:type="spellEnd"/>
      <w:r w:rsidRPr="00715DFE">
        <w:rPr>
          <w:rFonts w:hint="cs"/>
        </w:rPr>
        <w:t xml:space="preserve"> และพัฒนาศักยภาพของผู้ปฏิ</w:t>
      </w:r>
      <w:r w:rsidR="008656B5">
        <w:rPr>
          <w:rFonts w:hint="cs"/>
        </w:rPr>
        <w:t>บัติสหกิจศึกษา</w:t>
      </w:r>
      <w:r w:rsidRPr="00715DFE">
        <w:rPr>
          <w:rFonts w:hint="cs"/>
        </w:rPr>
        <w:t>โดยในรายวิชาสหกิจศึกษาผู้ปฏิบัติสหกิจศึกษาได้มีโอกาสร่วม</w:t>
      </w:r>
    </w:p>
    <w:p w:rsidR="00EA70D6" w:rsidRPr="00715DFE" w:rsidRDefault="00EA70D6" w:rsidP="008656B5">
      <w:proofErr w:type="spellStart"/>
      <w:r w:rsidRPr="00715DFE">
        <w:rPr>
          <w:rFonts w:hint="cs"/>
        </w:rPr>
        <w:t>ปฏิบัติสหกิจศึกษากับ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บริษัทสยามเด็นโซ่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แมนูแฟคเจอริ่ง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จำกัด</w:t>
      </w:r>
      <w:proofErr w:type="spellEnd"/>
    </w:p>
    <w:p w:rsidR="008656B5" w:rsidRDefault="00715DFE" w:rsidP="008656B5">
      <w:pPr>
        <w:ind w:firstLine="720"/>
      </w:pPr>
      <w:r>
        <w:rPr>
          <w:rFonts w:hint="cs"/>
          <w:cs/>
        </w:rPr>
        <w:t xml:space="preserve">บริษัทสยาม </w:t>
      </w:r>
      <w:proofErr w:type="spellStart"/>
      <w:r w:rsidR="00EA70D6" w:rsidRPr="00715DFE">
        <w:rPr>
          <w:rFonts w:hint="cs"/>
        </w:rPr>
        <w:t>แมนูแฟคเจอริ่ง</w:t>
      </w:r>
      <w:proofErr w:type="spellEnd"/>
      <w:r w:rsidR="00EA70D6" w:rsidRPr="00715DFE">
        <w:rPr>
          <w:rFonts w:hint="cs"/>
        </w:rPr>
        <w:t xml:space="preserve"> </w:t>
      </w:r>
      <w:proofErr w:type="spellStart"/>
      <w:r w:rsidR="00EA70D6" w:rsidRPr="00715DFE">
        <w:rPr>
          <w:rFonts w:hint="cs"/>
        </w:rPr>
        <w:t>จำกัดเป็นบริษัทผู้ผลิตระบบคอมมอลเรล</w:t>
      </w:r>
      <w:proofErr w:type="spellEnd"/>
      <w:r w:rsidR="00EA70D6" w:rsidRPr="00715DFE">
        <w:rPr>
          <w:rFonts w:hint="cs"/>
        </w:rPr>
        <w:t xml:space="preserve"> </w:t>
      </w:r>
      <w:proofErr w:type="spellStart"/>
      <w:r w:rsidR="00EA70D6" w:rsidRPr="00715DFE">
        <w:rPr>
          <w:rFonts w:hint="cs"/>
        </w:rPr>
        <w:t>อุปกรณ์หัวฉีดน้ำมันเชื้อเพลิงแรงดันสูง</w:t>
      </w:r>
      <w:proofErr w:type="spellEnd"/>
      <w:r w:rsidR="00EA70D6" w:rsidRPr="00715DFE">
        <w:rPr>
          <w:rFonts w:hint="cs"/>
        </w:rPr>
        <w:t xml:space="preserve"> </w:t>
      </w:r>
      <w:proofErr w:type="spellStart"/>
      <w:r w:rsidR="00EA70D6" w:rsidRPr="00715DFE">
        <w:rPr>
          <w:rFonts w:hint="cs"/>
        </w:rPr>
        <w:t>และหัวฉีดแก๊สโซลีน</w:t>
      </w:r>
      <w:proofErr w:type="spellEnd"/>
      <w:r w:rsidR="00EA70D6" w:rsidRPr="00715DFE">
        <w:rPr>
          <w:rFonts w:hint="cs"/>
        </w:rPr>
        <w:t xml:space="preserve"> </w:t>
      </w:r>
      <w:proofErr w:type="spellStart"/>
      <w:r w:rsidR="00EA70D6" w:rsidRPr="00715DFE">
        <w:rPr>
          <w:rFonts w:hint="cs"/>
        </w:rPr>
        <w:t>ซึ่งเป็นฐานการผลิตลำดับที่</w:t>
      </w:r>
      <w:proofErr w:type="spellEnd"/>
      <w:r w:rsidR="00EA70D6" w:rsidRPr="00715DFE">
        <w:rPr>
          <w:rFonts w:hint="cs"/>
        </w:rPr>
        <w:t xml:space="preserve"> 3 </w:t>
      </w:r>
      <w:r>
        <w:rPr>
          <w:rFonts w:hint="cs"/>
          <w:cs/>
        </w:rPr>
        <w:t>ข</w:t>
      </w:r>
      <w:proofErr w:type="spellStart"/>
      <w:r w:rsidR="008656B5">
        <w:rPr>
          <w:rFonts w:hint="cs"/>
        </w:rPr>
        <w:t>องกล่มเด็นโซ่ทั่วโล</w:t>
      </w:r>
      <w:proofErr w:type="spellEnd"/>
      <w:r w:rsidR="008656B5">
        <w:rPr>
          <w:rFonts w:hint="cs"/>
          <w:cs/>
        </w:rPr>
        <w:t>ก</w:t>
      </w:r>
      <w:r w:rsidR="008656B5">
        <w:t xml:space="preserve"> </w:t>
      </w:r>
      <w:proofErr w:type="spellStart"/>
      <w:r w:rsidR="00EA70D6" w:rsidRPr="00715DFE">
        <w:rPr>
          <w:rFonts w:hint="cs"/>
        </w:rPr>
        <w:t>และเป็นผู้ผลิตรายแรกของประเทศไทย</w:t>
      </w:r>
      <w:proofErr w:type="spellEnd"/>
      <w:r w:rsidR="00EA70D6" w:rsidRPr="00715DFE">
        <w:rPr>
          <w:rFonts w:hint="cs"/>
        </w:rPr>
        <w:t xml:space="preserve"> </w:t>
      </w:r>
      <w:proofErr w:type="spellStart"/>
      <w:r w:rsidR="008656B5">
        <w:rPr>
          <w:rFonts w:hint="cs"/>
          <w:cs/>
        </w:rPr>
        <w:t>สื่</w:t>
      </w:r>
      <w:r w:rsidR="00EA70D6" w:rsidRPr="00715DFE">
        <w:rPr>
          <w:rFonts w:hint="cs"/>
        </w:rPr>
        <w:t>งที่บริษัทของเราภาคภูมิใจคือ</w:t>
      </w:r>
      <w:proofErr w:type="spellEnd"/>
    </w:p>
    <w:p w:rsidR="00EA70D6" w:rsidRPr="00715DFE" w:rsidRDefault="00EA70D6" w:rsidP="008656B5">
      <w:proofErr w:type="spellStart"/>
      <w:r w:rsidRPr="00715DFE">
        <w:rPr>
          <w:rFonts w:hint="cs"/>
        </w:rPr>
        <w:t>การได้รับความเชื่อถือจากบริษัท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โตโยต้า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ต่อผลิตภัณฑ์คอมมอนเรล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จากประเทศญี่ปุ่น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มาสู่การผลิตในประเทศไทย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ซึ่งผู้ปฏิบัติสหกิจศึกษาปฏิบัติงานในแผนก</w:t>
      </w:r>
      <w:proofErr w:type="spellEnd"/>
      <w:r w:rsidRPr="00715DFE">
        <w:rPr>
          <w:rFonts w:hint="cs"/>
        </w:rPr>
        <w:t xml:space="preserve"> </w:t>
      </w:r>
      <w:r w:rsidR="008656B5">
        <w:t xml:space="preserve">HRIS </w:t>
      </w:r>
      <w:r w:rsidR="008656B5">
        <w:rPr>
          <w:rFonts w:hint="cs"/>
          <w:cs/>
        </w:rPr>
        <w:t xml:space="preserve">หรือ </w:t>
      </w:r>
      <w:r w:rsidR="008656B5" w:rsidRPr="008656B5">
        <w:t>human resource information</w:t>
      </w:r>
      <w:r w:rsidR="008656B5">
        <w:t xml:space="preserve"> </w:t>
      </w:r>
      <w:proofErr w:type="spellStart"/>
      <w:r w:rsidRPr="00715DFE">
        <w:rPr>
          <w:rFonts w:hint="cs"/>
        </w:rPr>
        <w:t>โดยแผนก</w:t>
      </w:r>
      <w:proofErr w:type="spellEnd"/>
      <w:r w:rsidRPr="00715DFE">
        <w:rPr>
          <w:rFonts w:hint="cs"/>
        </w:rPr>
        <w:t xml:space="preserve"> HRIS </w:t>
      </w:r>
      <w:proofErr w:type="spellStart"/>
      <w:r w:rsidRPr="00715DFE">
        <w:rPr>
          <w:rFonts w:hint="cs"/>
        </w:rPr>
        <w:t>เป็นแผนกที่นำระบบสารสนเทศมาปรับใช้กับทรัพยากรมนุษย์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เพื่อจัดการกับปัญหาต่างๆ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ของแผนก</w:t>
      </w:r>
      <w:proofErr w:type="spellEnd"/>
      <w:r w:rsidRPr="00715DFE">
        <w:rPr>
          <w:rFonts w:hint="cs"/>
        </w:rPr>
        <w:t xml:space="preserve"> HR </w:t>
      </w:r>
      <w:proofErr w:type="spellStart"/>
      <w:r w:rsidRPr="00715DFE">
        <w:rPr>
          <w:rFonts w:hint="cs"/>
        </w:rPr>
        <w:t>ที่เป็นระบบที่จัดการด้วยมือ</w:t>
      </w:r>
      <w:proofErr w:type="spellEnd"/>
      <w:r w:rsidRPr="00715DFE">
        <w:rPr>
          <w:rFonts w:hint="cs"/>
        </w:rPr>
        <w:t xml:space="preserve">(manual) </w:t>
      </w:r>
      <w:proofErr w:type="spellStart"/>
      <w:r w:rsidRPr="00715DFE">
        <w:rPr>
          <w:rFonts w:hint="cs"/>
        </w:rPr>
        <w:t>สู่การพัฒนาระบบ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เช่น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ระบบการจัดการงบประมาณ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ระบบจัดการข้อมูลการลา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เป็นต้น</w:t>
      </w:r>
      <w:proofErr w:type="spellEnd"/>
    </w:p>
    <w:p w:rsidR="001A74A4" w:rsidRDefault="007C5568" w:rsidP="006358BC">
      <w:pPr>
        <w:pStyle w:val="2"/>
      </w:pPr>
      <w:bookmarkStart w:id="2" w:name="_Toc406412106"/>
      <w:bookmarkStart w:id="3" w:name="_Toc406412542"/>
      <w:bookmarkStart w:id="4" w:name="_Toc406413351"/>
      <w:bookmarkStart w:id="5" w:name="_Toc420265793"/>
      <w:bookmarkStart w:id="6" w:name="_Toc487543076"/>
      <w:bookmarkStart w:id="7" w:name="_Toc399842558"/>
      <w:r w:rsidRPr="00A87D64">
        <w:rPr>
          <w:cs/>
        </w:rPr>
        <w:t>ข้อมูล</w:t>
      </w:r>
      <w:bookmarkEnd w:id="2"/>
      <w:bookmarkEnd w:id="3"/>
      <w:bookmarkEnd w:id="4"/>
      <w:r w:rsidRPr="007E1467">
        <w:rPr>
          <w:cs/>
        </w:rPr>
        <w:t>ของ</w:t>
      </w:r>
      <w:bookmarkEnd w:id="5"/>
      <w:bookmarkEnd w:id="6"/>
      <w:bookmarkEnd w:id="7"/>
      <w:r w:rsidR="009A2CC8">
        <w:rPr>
          <w:rFonts w:hint="cs"/>
          <w:cs/>
        </w:rPr>
        <w:t xml:space="preserve"> </w:t>
      </w:r>
      <w:r w:rsidR="001A74A4">
        <w:rPr>
          <w:rFonts w:hint="cs"/>
          <w:cs/>
        </w:rPr>
        <w:t>บริษัท</w:t>
      </w:r>
      <w:r w:rsidR="0051726C">
        <w:rPr>
          <w:rFonts w:hint="cs"/>
          <w:cs/>
        </w:rPr>
        <w:t xml:space="preserve"> </w:t>
      </w:r>
      <w:r w:rsidR="001A74A4">
        <w:rPr>
          <w:rFonts w:hint="cs"/>
          <w:cs/>
        </w:rPr>
        <w:t xml:space="preserve">สยาม </w:t>
      </w:r>
      <w:r w:rsidR="0051726C">
        <w:rPr>
          <w:rFonts w:hint="cs"/>
          <w:cs/>
        </w:rPr>
        <w:t xml:space="preserve"> เด</w:t>
      </w:r>
      <w:proofErr w:type="spellStart"/>
      <w:r w:rsidR="0051726C">
        <w:rPr>
          <w:rFonts w:hint="cs"/>
          <w:cs/>
        </w:rPr>
        <w:t>็น</w:t>
      </w:r>
      <w:proofErr w:type="spellEnd"/>
      <w:r w:rsidR="0051726C">
        <w:rPr>
          <w:rFonts w:hint="cs"/>
          <w:cs/>
        </w:rPr>
        <w:t xml:space="preserve">โซ่ </w:t>
      </w:r>
      <w:proofErr w:type="spellStart"/>
      <w:r w:rsidR="001A74A4" w:rsidRPr="00715DFE">
        <w:rPr>
          <w:rFonts w:hint="cs"/>
        </w:rPr>
        <w:t>แมนูแฟคเจอริ่ง</w:t>
      </w:r>
      <w:proofErr w:type="spellEnd"/>
      <w:r w:rsidR="001A74A4" w:rsidRPr="00715DFE">
        <w:rPr>
          <w:rFonts w:hint="cs"/>
        </w:rPr>
        <w:t xml:space="preserve"> </w:t>
      </w:r>
      <w:proofErr w:type="spellStart"/>
      <w:r w:rsidR="001A74A4" w:rsidRPr="00715DFE">
        <w:rPr>
          <w:rFonts w:hint="cs"/>
        </w:rPr>
        <w:t>จำกัด</w:t>
      </w:r>
      <w:proofErr w:type="spellEnd"/>
    </w:p>
    <w:p w:rsidR="001C2674" w:rsidRPr="007E1467" w:rsidRDefault="001A74A4" w:rsidP="001A74A4">
      <w:pPr>
        <w:spacing w:after="0" w:line="240" w:lineRule="auto"/>
        <w:ind w:firstLine="720"/>
        <w:rPr>
          <w:color w:val="FF0000"/>
        </w:rPr>
      </w:pPr>
      <w:proofErr w:type="spellStart"/>
      <w:r w:rsidRPr="00715DFE">
        <w:rPr>
          <w:rFonts w:hint="cs"/>
        </w:rPr>
        <w:t>เป็นบริษัทผู้ผลิตระบบคอมมอลเรล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อุปกรณ์หัวฉีดน้ำมันเชื้อเพลิงแรงดันสูง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และหัวฉีดแก๊สโซลีน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ซึ่งเป็นฐานการผลิตลำดับที่</w:t>
      </w:r>
      <w:proofErr w:type="spellEnd"/>
      <w:r w:rsidRPr="00715DFE">
        <w:rPr>
          <w:rFonts w:hint="cs"/>
        </w:rPr>
        <w:t xml:space="preserve"> 3 </w:t>
      </w:r>
      <w:r>
        <w:rPr>
          <w:rFonts w:hint="cs"/>
          <w:cs/>
        </w:rPr>
        <w:t>ข</w:t>
      </w:r>
      <w:proofErr w:type="spellStart"/>
      <w:r w:rsidRPr="00715DFE">
        <w:rPr>
          <w:rFonts w:hint="cs"/>
        </w:rPr>
        <w:t>องกลุ่มเด็นโซ่ทั่วโลก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และเป็นผู้ผลิตรายแรกของประเทศไทย</w:t>
      </w:r>
      <w:proofErr w:type="spellEnd"/>
      <w:r w:rsidRPr="00715DFE">
        <w:rPr>
          <w:rFonts w:hint="cs"/>
        </w:rPr>
        <w:t xml:space="preserve"> </w:t>
      </w:r>
    </w:p>
    <w:p w:rsidR="001C2674" w:rsidRPr="00A87D64" w:rsidRDefault="001C2674" w:rsidP="00991A87">
      <w:pPr>
        <w:pStyle w:val="3"/>
      </w:pPr>
      <w:bookmarkStart w:id="8" w:name="_Toc409387113"/>
      <w:bookmarkStart w:id="9" w:name="_Toc410779693"/>
      <w:bookmarkStart w:id="10" w:name="_Toc413338017"/>
      <w:bookmarkStart w:id="11" w:name="_Toc420387288"/>
      <w:bookmarkStart w:id="12" w:name="_Toc420485884"/>
      <w:bookmarkStart w:id="13" w:name="_Toc420525041"/>
      <w:bookmarkStart w:id="14" w:name="_Toc420734851"/>
      <w:bookmarkStart w:id="15" w:name="_Toc420739344"/>
      <w:bookmarkStart w:id="16" w:name="_Toc453667458"/>
      <w:bookmarkStart w:id="17" w:name="_Toc453683017"/>
      <w:bookmarkStart w:id="18" w:name="_Toc453683429"/>
      <w:bookmarkStart w:id="19" w:name="_Toc453683689"/>
      <w:bookmarkStart w:id="20" w:name="_Toc487543077"/>
      <w:r w:rsidRPr="00A87D64">
        <w:rPr>
          <w:cs/>
        </w:rPr>
        <w:t>สถานที่ตั้งสถานประกอบการ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</w:p>
    <w:p w:rsidR="00096718" w:rsidRPr="00124ADF" w:rsidRDefault="00096718" w:rsidP="00096718">
      <w:pPr>
        <w:spacing w:after="0" w:line="240" w:lineRule="auto"/>
        <w:ind w:firstLine="720"/>
        <w:rPr>
          <w:color w:val="000000"/>
        </w:rPr>
      </w:pPr>
      <w:r w:rsidRPr="00124ADF">
        <w:rPr>
          <w:rFonts w:hint="cs"/>
          <w:color w:val="000000"/>
          <w:cs/>
        </w:rPr>
        <w:t>บริษัท สยาม เด</w:t>
      </w:r>
      <w:proofErr w:type="spellStart"/>
      <w:r w:rsidRPr="00124ADF">
        <w:rPr>
          <w:rFonts w:hint="cs"/>
          <w:color w:val="000000"/>
          <w:cs/>
        </w:rPr>
        <w:t>็น</w:t>
      </w:r>
      <w:proofErr w:type="spellEnd"/>
      <w:r w:rsidRPr="00124ADF">
        <w:rPr>
          <w:rFonts w:hint="cs"/>
          <w:color w:val="000000"/>
          <w:cs/>
        </w:rPr>
        <w:t>โซ่ แมนู</w:t>
      </w:r>
      <w:proofErr w:type="spellStart"/>
      <w:r w:rsidRPr="00124ADF">
        <w:rPr>
          <w:rFonts w:hint="cs"/>
          <w:color w:val="000000"/>
          <w:cs/>
        </w:rPr>
        <w:t>แฟค</w:t>
      </w:r>
      <w:proofErr w:type="spellEnd"/>
      <w:r w:rsidRPr="00124ADF">
        <w:rPr>
          <w:rFonts w:hint="cs"/>
          <w:color w:val="000000"/>
          <w:cs/>
        </w:rPr>
        <w:t>เจอ</w:t>
      </w:r>
      <w:proofErr w:type="spellStart"/>
      <w:r w:rsidRPr="00124ADF">
        <w:rPr>
          <w:rFonts w:hint="cs"/>
          <w:color w:val="000000"/>
          <w:cs/>
        </w:rPr>
        <w:t>ริ่ง</w:t>
      </w:r>
      <w:proofErr w:type="spellEnd"/>
      <w:r w:rsidRPr="00124ADF">
        <w:rPr>
          <w:rFonts w:hint="cs"/>
          <w:color w:val="000000"/>
          <w:cs/>
        </w:rPr>
        <w:t xml:space="preserve"> จำกัด มีสถานที่ตั้งอยู่ที่ อมตะ ซิตี้ ชลบุรี 700/618 หมู่ 4 ถนน บางนา-ตราด หลักกิโลเมตรที่ 57 ตำบล บ้านเก่า อำเภอ พานทอง จังหวัด ชลบุรี 20160</w:t>
      </w:r>
    </w:p>
    <w:p w:rsidR="00096718" w:rsidRPr="00124ADF" w:rsidRDefault="00096718" w:rsidP="00096718">
      <w:pPr>
        <w:spacing w:after="0" w:line="240" w:lineRule="auto"/>
        <w:rPr>
          <w:color w:val="000000"/>
        </w:rPr>
      </w:pPr>
      <w:r w:rsidRPr="00124ADF">
        <w:rPr>
          <w:rFonts w:hint="cs"/>
          <w:color w:val="000000"/>
          <w:cs/>
        </w:rPr>
        <w:t xml:space="preserve">โทรศัพท์ +66(0) 3821 0100 โทรสาร +66(0) 3821 0119 ผู้บริหารระดับสูงสุดคือ นายยาซูชิ นากามูระ ดำรงตำแหน่ง ประธานกรรมการ ธุรกิจหลัก </w:t>
      </w:r>
      <w:r w:rsidRPr="00096718">
        <w:rPr>
          <w:color w:val="000000"/>
          <w:cs/>
        </w:rPr>
        <w:t>ผลิตระบบคอมมอน</w:t>
      </w:r>
      <w:proofErr w:type="spellStart"/>
      <w:r w:rsidRPr="00096718">
        <w:rPr>
          <w:color w:val="000000"/>
          <w:cs/>
        </w:rPr>
        <w:t>เรล</w:t>
      </w:r>
      <w:proofErr w:type="spellEnd"/>
      <w:r w:rsidRPr="00096718">
        <w:rPr>
          <w:color w:val="000000"/>
          <w:cs/>
        </w:rPr>
        <w:t>และผลิตหัวฉีดน้ำมันแก๊สโซ</w:t>
      </w:r>
      <w:proofErr w:type="spellStart"/>
      <w:r w:rsidRPr="00096718">
        <w:rPr>
          <w:color w:val="000000"/>
          <w:cs/>
        </w:rPr>
        <w:t>ลีน</w:t>
      </w:r>
      <w:proofErr w:type="spellEnd"/>
    </w:p>
    <w:p w:rsidR="006023E2" w:rsidRPr="00124ADF" w:rsidRDefault="00154E9E" w:rsidP="0051726C">
      <w:pPr>
        <w:spacing w:after="0" w:line="240" w:lineRule="auto"/>
        <w:rPr>
          <w:color w:val="000000"/>
        </w:rPr>
      </w:pPr>
      <w:r w:rsidRPr="00124ADF">
        <w:rPr>
          <w:color w:val="000000"/>
          <w:cs/>
        </w:rPr>
        <w:t xml:space="preserve">ภาพสัญลักษณ์สถานประกอบการ </w:t>
      </w:r>
      <w:r w:rsidR="00D70D37" w:rsidRPr="00124ADF">
        <w:rPr>
          <w:color w:val="000000"/>
          <w:cs/>
        </w:rPr>
        <w:t>แสดงดังภาพที่ 1-1</w:t>
      </w:r>
      <w:r w:rsidR="00A85CE5" w:rsidRPr="00124ADF">
        <w:rPr>
          <w:color w:val="000000"/>
          <w:cs/>
        </w:rPr>
        <w:t xml:space="preserve"> และแผนที่/แผนภาพที่ตั้งสถานประกอบการ แสดงดังภาพที่ 1-2 </w:t>
      </w:r>
    </w:p>
    <w:p w:rsidR="00D70D37" w:rsidRPr="007E1467" w:rsidRDefault="00907D3B" w:rsidP="00991A87">
      <w:pPr>
        <w:keepNext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629275" cy="2705100"/>
            <wp:effectExtent l="19050" t="19050" r="9525" b="0"/>
            <wp:docPr id="2" name="Picture 2" descr="Logo_Tagline small_Red_RG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_Tagline small_Red_RGB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705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4617B" w:rsidRPr="00124ADF" w:rsidRDefault="00962A40" w:rsidP="00991A87">
      <w:pPr>
        <w:pStyle w:val="a8"/>
        <w:rPr>
          <w:color w:val="000000"/>
        </w:rPr>
      </w:pPr>
      <w:bookmarkStart w:id="21" w:name="_Toc424818802"/>
      <w:r w:rsidRPr="007E1467">
        <w:rPr>
          <w:cs/>
        </w:rPr>
        <w:t>ภาพที่</w:t>
      </w:r>
      <w:r w:rsidR="00944835" w:rsidRPr="007E1467">
        <w:rPr>
          <w:cs/>
        </w:rPr>
        <w:t xml:space="preserve"> </w:t>
      </w:r>
      <w:fldSimple w:instr=" STYLEREF 1 \s ">
        <w:r w:rsidR="00A16477">
          <w:rPr>
            <w:noProof/>
          </w:rPr>
          <w:t>1</w:t>
        </w:r>
      </w:fldSimple>
      <w:r w:rsidR="00530FE1" w:rsidRPr="007E1467">
        <w:noBreakHyphen/>
      </w:r>
      <w:fldSimple w:instr=" SEQ ภาพที่ \* ARABIC \s 1 ">
        <w:r w:rsidR="00A16477">
          <w:rPr>
            <w:noProof/>
          </w:rPr>
          <w:t>1</w:t>
        </w:r>
      </w:fldSimple>
      <w:r w:rsidR="00D70D37" w:rsidRPr="007E1467">
        <w:rPr>
          <w:cs/>
        </w:rPr>
        <w:t xml:space="preserve">  ตราสัญลักษณ์ของ</w:t>
      </w:r>
      <w:bookmarkEnd w:id="21"/>
      <w:r w:rsidR="0051726C" w:rsidRPr="00124ADF">
        <w:rPr>
          <w:rFonts w:hint="cs"/>
          <w:color w:val="000000"/>
          <w:cs/>
        </w:rPr>
        <w:t>บริษัท สยาม เด</w:t>
      </w:r>
      <w:proofErr w:type="spellStart"/>
      <w:r w:rsidR="0051726C" w:rsidRPr="00124ADF">
        <w:rPr>
          <w:rFonts w:hint="cs"/>
          <w:color w:val="000000"/>
          <w:cs/>
        </w:rPr>
        <w:t>็น</w:t>
      </w:r>
      <w:proofErr w:type="spellEnd"/>
      <w:r w:rsidR="0051726C" w:rsidRPr="00124ADF">
        <w:rPr>
          <w:rFonts w:hint="cs"/>
          <w:color w:val="000000"/>
          <w:cs/>
        </w:rPr>
        <w:t>โซ๋ แมนู</w:t>
      </w:r>
      <w:proofErr w:type="spellStart"/>
      <w:r w:rsidR="0051726C" w:rsidRPr="00124ADF">
        <w:rPr>
          <w:rFonts w:hint="cs"/>
          <w:color w:val="000000"/>
          <w:cs/>
        </w:rPr>
        <w:t>แฟค</w:t>
      </w:r>
      <w:proofErr w:type="spellEnd"/>
      <w:r w:rsidR="0051726C" w:rsidRPr="00124ADF">
        <w:rPr>
          <w:rFonts w:hint="cs"/>
          <w:color w:val="000000"/>
          <w:cs/>
        </w:rPr>
        <w:t>เจอ</w:t>
      </w:r>
      <w:proofErr w:type="spellStart"/>
      <w:r w:rsidR="0051726C" w:rsidRPr="00124ADF">
        <w:rPr>
          <w:rFonts w:hint="cs"/>
          <w:color w:val="000000"/>
          <w:cs/>
        </w:rPr>
        <w:t>ริ่ง</w:t>
      </w:r>
      <w:proofErr w:type="spellEnd"/>
      <w:r w:rsidR="0051726C" w:rsidRPr="00124ADF">
        <w:rPr>
          <w:rFonts w:hint="cs"/>
          <w:color w:val="000000"/>
          <w:cs/>
        </w:rPr>
        <w:t xml:space="preserve"> จำกัด</w:t>
      </w:r>
    </w:p>
    <w:p w:rsidR="0010704F" w:rsidRPr="007E1467" w:rsidRDefault="0010704F" w:rsidP="00991A87">
      <w:pPr>
        <w:pStyle w:val="a8"/>
      </w:pPr>
    </w:p>
    <w:p w:rsidR="007C5568" w:rsidRPr="007E1467" w:rsidRDefault="00907D3B" w:rsidP="00991A87">
      <w:pPr>
        <w:spacing w:line="240" w:lineRule="auto"/>
        <w:jc w:val="center"/>
      </w:pPr>
      <w:r>
        <w:rPr>
          <w:rFonts w:hint="cs"/>
          <w:noProof/>
        </w:rPr>
        <w:drawing>
          <wp:inline distT="0" distB="0" distL="0" distR="0">
            <wp:extent cx="5753100" cy="4314825"/>
            <wp:effectExtent l="19050" t="19050" r="0" b="9525"/>
            <wp:docPr id="3" name="Picture 3" descr="dnth_bp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nth_bpk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E5CF1" w:rsidRDefault="00962A40" w:rsidP="00991A87">
      <w:pPr>
        <w:pStyle w:val="a8"/>
      </w:pPr>
      <w:bookmarkStart w:id="22" w:name="_Toc424818803"/>
      <w:r w:rsidRPr="007E1467">
        <w:rPr>
          <w:cs/>
        </w:rPr>
        <w:t>ภาพที่</w:t>
      </w:r>
      <w:r w:rsidR="00944835" w:rsidRPr="007E1467">
        <w:rPr>
          <w:cs/>
        </w:rPr>
        <w:t xml:space="preserve"> </w:t>
      </w:r>
      <w:fldSimple w:instr=" STYLEREF 1 \s ">
        <w:r w:rsidR="00A16477">
          <w:rPr>
            <w:noProof/>
          </w:rPr>
          <w:t>1</w:t>
        </w:r>
      </w:fldSimple>
      <w:r w:rsidR="00530FE1" w:rsidRPr="007E1467">
        <w:noBreakHyphen/>
      </w:r>
      <w:fldSimple w:instr=" SEQ ภาพที่ \* ARABIC \s 1 ">
        <w:r w:rsidR="00A16477">
          <w:rPr>
            <w:noProof/>
          </w:rPr>
          <w:t>2</w:t>
        </w:r>
      </w:fldSimple>
      <w:r w:rsidR="007C5568" w:rsidRPr="007E1467">
        <w:rPr>
          <w:cs/>
        </w:rPr>
        <w:t xml:space="preserve">  </w:t>
      </w:r>
      <w:r w:rsidR="007C5568" w:rsidRPr="00124ADF">
        <w:rPr>
          <w:color w:val="000000"/>
          <w:cs/>
        </w:rPr>
        <w:t>แผนที่ตั้ง</w:t>
      </w:r>
      <w:bookmarkEnd w:id="22"/>
      <w:r w:rsidR="00787DD3" w:rsidRPr="00124ADF">
        <w:rPr>
          <w:rFonts w:hint="cs"/>
          <w:color w:val="000000"/>
          <w:cs/>
        </w:rPr>
        <w:t>บริษัท สยาม เด</w:t>
      </w:r>
      <w:proofErr w:type="spellStart"/>
      <w:r w:rsidR="00787DD3" w:rsidRPr="00124ADF">
        <w:rPr>
          <w:rFonts w:hint="cs"/>
          <w:color w:val="000000"/>
          <w:cs/>
        </w:rPr>
        <w:t>็น</w:t>
      </w:r>
      <w:proofErr w:type="spellEnd"/>
      <w:r w:rsidR="00787DD3" w:rsidRPr="00124ADF">
        <w:rPr>
          <w:rFonts w:hint="cs"/>
          <w:color w:val="000000"/>
          <w:cs/>
        </w:rPr>
        <w:t>โซ่ แมนู</w:t>
      </w:r>
      <w:proofErr w:type="spellStart"/>
      <w:r w:rsidR="00787DD3" w:rsidRPr="00124ADF">
        <w:rPr>
          <w:rFonts w:hint="cs"/>
          <w:color w:val="000000"/>
          <w:cs/>
        </w:rPr>
        <w:t>แฟค</w:t>
      </w:r>
      <w:proofErr w:type="spellEnd"/>
      <w:r w:rsidR="00787DD3" w:rsidRPr="00124ADF">
        <w:rPr>
          <w:rFonts w:hint="cs"/>
          <w:color w:val="000000"/>
          <w:cs/>
        </w:rPr>
        <w:t>เจอ</w:t>
      </w:r>
      <w:proofErr w:type="spellStart"/>
      <w:r w:rsidR="00787DD3" w:rsidRPr="00124ADF">
        <w:rPr>
          <w:rFonts w:hint="cs"/>
          <w:color w:val="000000"/>
          <w:cs/>
        </w:rPr>
        <w:t>ริ่ง</w:t>
      </w:r>
      <w:proofErr w:type="spellEnd"/>
      <w:r w:rsidR="00787DD3">
        <w:t xml:space="preserve"> </w:t>
      </w:r>
    </w:p>
    <w:p w:rsidR="00DE5CF1" w:rsidRPr="007E1467" w:rsidRDefault="00DE5CF1" w:rsidP="00991A87">
      <w:pPr>
        <w:pStyle w:val="a8"/>
      </w:pPr>
    </w:p>
    <w:p w:rsidR="007C5568" w:rsidRPr="007E1467" w:rsidRDefault="00A16477" w:rsidP="00991A87">
      <w:pPr>
        <w:keepNext/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867400" cy="4524375"/>
            <wp:effectExtent l="19050" t="19050" r="19050" b="285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ganization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60" t="-1979" r="-2364" b="-2489"/>
                    <a:stretch/>
                  </pic:blipFill>
                  <pic:spPr bwMode="auto">
                    <a:xfrm>
                      <a:off x="0" y="0"/>
                      <a:ext cx="5878348" cy="45328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26C" w:rsidRPr="003D798E" w:rsidRDefault="00962A40" w:rsidP="00A16477">
      <w:pPr>
        <w:pStyle w:val="a8"/>
        <w:rPr>
          <w:color w:val="FF0000"/>
        </w:rPr>
      </w:pPr>
      <w:bookmarkStart w:id="23" w:name="_Toc424818804"/>
      <w:r w:rsidRPr="007E1467">
        <w:rPr>
          <w:cs/>
        </w:rPr>
        <w:t>ภาพที่</w:t>
      </w:r>
      <w:r w:rsidR="002E4699" w:rsidRPr="007E1467">
        <w:rPr>
          <w:cs/>
        </w:rPr>
        <w:t xml:space="preserve"> </w:t>
      </w:r>
      <w:fldSimple w:instr=" STYLEREF 1 \s ">
        <w:r w:rsidR="00A16477">
          <w:rPr>
            <w:noProof/>
          </w:rPr>
          <w:t>1</w:t>
        </w:r>
      </w:fldSimple>
      <w:r w:rsidR="00530FE1" w:rsidRPr="007E1467">
        <w:noBreakHyphen/>
      </w:r>
      <w:fldSimple w:instr=" SEQ ภาพที่ \* ARABIC \s 1 ">
        <w:r w:rsidR="00A16477">
          <w:rPr>
            <w:noProof/>
          </w:rPr>
          <w:t>3</w:t>
        </w:r>
      </w:fldSimple>
      <w:r w:rsidR="00686713">
        <w:rPr>
          <w:cs/>
        </w:rPr>
        <w:t xml:space="preserve"> </w:t>
      </w:r>
      <w:r w:rsidR="007C5568" w:rsidRPr="00124ADF">
        <w:rPr>
          <w:color w:val="000000"/>
          <w:cs/>
        </w:rPr>
        <w:t>โครงสร้างการบริหารของ</w:t>
      </w:r>
      <w:bookmarkEnd w:id="23"/>
      <w:r w:rsidR="00F55C90" w:rsidRPr="00124ADF">
        <w:rPr>
          <w:rFonts w:hint="cs"/>
          <w:color w:val="000000"/>
          <w:cs/>
        </w:rPr>
        <w:t>บริษัท /ฝ่ายการจัดการทรัพยากรมนุษย์</w:t>
      </w:r>
    </w:p>
    <w:p w:rsidR="003D798E" w:rsidRPr="007E1467" w:rsidRDefault="003D798E" w:rsidP="003D798E">
      <w:pPr>
        <w:pStyle w:val="3"/>
        <w:rPr>
          <w:color w:val="FF0000"/>
        </w:rPr>
      </w:pPr>
      <w:bookmarkStart w:id="24" w:name="_Toc409752696"/>
      <w:bookmarkStart w:id="25" w:name="_Toc409753108"/>
      <w:bookmarkStart w:id="26" w:name="_Toc416273301"/>
      <w:bookmarkStart w:id="27" w:name="_Toc416341099"/>
      <w:bookmarkStart w:id="28" w:name="_Toc420265796"/>
      <w:bookmarkStart w:id="29" w:name="_Toc420387289"/>
      <w:bookmarkStart w:id="30" w:name="_Toc420485885"/>
      <w:bookmarkStart w:id="31" w:name="_Toc420525042"/>
      <w:bookmarkStart w:id="32" w:name="_Toc420734852"/>
      <w:bookmarkStart w:id="33" w:name="_Toc420739345"/>
      <w:bookmarkStart w:id="34" w:name="_Toc453667459"/>
      <w:bookmarkStart w:id="35" w:name="_Toc453683018"/>
      <w:bookmarkStart w:id="36" w:name="_Toc453683430"/>
      <w:bookmarkStart w:id="37" w:name="_Toc453683690"/>
      <w:bookmarkStart w:id="38" w:name="_Toc487543078"/>
      <w:r w:rsidRPr="007E1467">
        <w:rPr>
          <w:cs/>
        </w:rPr>
        <w:t>ผลิตภัณฑ์ ผลิตผล หรือการให้บริการของ</w:t>
      </w:r>
      <w:r>
        <w:t xml:space="preserve"> </w:t>
      </w:r>
      <w:r>
        <w:rPr>
          <w:rFonts w:hint="cs"/>
          <w:cs/>
        </w:rPr>
        <w:t xml:space="preserve">บริษัทสยาม </w:t>
      </w:r>
      <w:proofErr w:type="spellStart"/>
      <w:r w:rsidRPr="00715DFE">
        <w:rPr>
          <w:rFonts w:hint="cs"/>
        </w:rPr>
        <w:t>แมนูแฟคเจอริ่ง</w:t>
      </w:r>
      <w:proofErr w:type="spellEnd"/>
      <w:r w:rsidRPr="00715DFE">
        <w:rPr>
          <w:rFonts w:hint="cs"/>
        </w:rPr>
        <w:t xml:space="preserve"> </w:t>
      </w:r>
      <w:proofErr w:type="spellStart"/>
      <w:r w:rsidRPr="00715DFE">
        <w:rPr>
          <w:rFonts w:hint="cs"/>
        </w:rPr>
        <w:t>จำกัด</w:t>
      </w:r>
      <w:proofErr w:type="spellEnd"/>
    </w:p>
    <w:p w:rsidR="003D798E" w:rsidRDefault="003D798E" w:rsidP="003D798E">
      <w:pPr>
        <w:ind w:firstLine="720"/>
      </w:pPr>
      <w:r>
        <w:rPr>
          <w:cs/>
        </w:rPr>
        <w:t>บริษัท สยาม เด</w:t>
      </w:r>
      <w:proofErr w:type="spellStart"/>
      <w:r>
        <w:rPr>
          <w:cs/>
        </w:rPr>
        <w:t>็น</w:t>
      </w:r>
      <w:proofErr w:type="spellEnd"/>
      <w:r>
        <w:rPr>
          <w:cs/>
        </w:rPr>
        <w:t>โซ่ แมนู</w:t>
      </w:r>
      <w:proofErr w:type="spellStart"/>
      <w:r>
        <w:rPr>
          <w:cs/>
        </w:rPr>
        <w:t>แฟค</w:t>
      </w:r>
      <w:proofErr w:type="spellEnd"/>
      <w:r>
        <w:rPr>
          <w:cs/>
        </w:rPr>
        <w:t>เจอ</w:t>
      </w:r>
      <w:proofErr w:type="spellStart"/>
      <w:r>
        <w:rPr>
          <w:cs/>
        </w:rPr>
        <w:t>ริ่ง</w:t>
      </w:r>
      <w:proofErr w:type="spellEnd"/>
      <w:r>
        <w:rPr>
          <w:cs/>
        </w:rPr>
        <w:t xml:space="preserve"> จำกัด เป็นผู้ผลิตระบบคอมมอน</w:t>
      </w:r>
      <w:proofErr w:type="spellStart"/>
      <w:r>
        <w:rPr>
          <w:cs/>
        </w:rPr>
        <w:t>เรล</w:t>
      </w:r>
      <w:proofErr w:type="spellEnd"/>
      <w:r>
        <w:rPr>
          <w:cs/>
        </w:rPr>
        <w:t xml:space="preserve"> (</w:t>
      </w:r>
      <w:r>
        <w:t xml:space="preserve">Common Rail System) </w:t>
      </w:r>
      <w:r>
        <w:rPr>
          <w:cs/>
        </w:rPr>
        <w:t>ที่เป็นอุปกรณ์หัวฉีดน้ำมันเชื้อเพลิงแรงดันสูง และผลิตหัวฉีดแก๊สโซ</w:t>
      </w:r>
      <w:proofErr w:type="spellStart"/>
      <w:r>
        <w:rPr>
          <w:cs/>
        </w:rPr>
        <w:t>ลีน</w:t>
      </w:r>
      <w:proofErr w:type="spellEnd"/>
      <w:r>
        <w:rPr>
          <w:cs/>
        </w:rPr>
        <w:t xml:space="preserve"> (</w:t>
      </w:r>
      <w:r>
        <w:t xml:space="preserve">Gasoline Injector) </w:t>
      </w:r>
      <w:r>
        <w:rPr>
          <w:cs/>
        </w:rPr>
        <w:t xml:space="preserve">ซึ่งเป็นฐานการผลิตลำดับที่ </w:t>
      </w:r>
      <w:r>
        <w:t xml:space="preserve">3 </w:t>
      </w:r>
      <w:r>
        <w:rPr>
          <w:cs/>
        </w:rPr>
        <w:t>ของกล</w:t>
      </w:r>
      <w:proofErr w:type="spellStart"/>
      <w:r>
        <w:rPr>
          <w:cs/>
        </w:rPr>
        <w:t>ุ่ม</w:t>
      </w:r>
      <w:proofErr w:type="spellEnd"/>
      <w:r>
        <w:rPr>
          <w:cs/>
        </w:rPr>
        <w:t>เด</w:t>
      </w:r>
      <w:proofErr w:type="spellStart"/>
      <w:r>
        <w:rPr>
          <w:cs/>
        </w:rPr>
        <w:t>็น</w:t>
      </w:r>
      <w:proofErr w:type="spellEnd"/>
      <w:r>
        <w:rPr>
          <w:cs/>
        </w:rPr>
        <w:t>โซ่ทั่วโลก และเป็นผู้ผลิตรายแรกของประเทศไทย สิ่งที่บริษัทของเราภาคภูมิใจคือการได้รับความเชื่อถือจากบริษัท โตโยต</w:t>
      </w:r>
      <w:proofErr w:type="spellStart"/>
      <w:r>
        <w:rPr>
          <w:cs/>
        </w:rPr>
        <w:t>้า</w:t>
      </w:r>
      <w:proofErr w:type="spellEnd"/>
      <w:r>
        <w:rPr>
          <w:cs/>
        </w:rPr>
        <w:t xml:space="preserve"> ต่อผลิตภัณฑ์คอมมอน</w:t>
      </w:r>
      <w:proofErr w:type="spellStart"/>
      <w:r>
        <w:rPr>
          <w:cs/>
        </w:rPr>
        <w:t>เรล</w:t>
      </w:r>
      <w:proofErr w:type="spellEnd"/>
      <w:r>
        <w:rPr>
          <w:cs/>
        </w:rPr>
        <w:t xml:space="preserve"> จากประเทศญี่ปุ่น มาสู่การผลิตในประเทศไทย</w:t>
      </w:r>
    </w:p>
    <w:p w:rsidR="003D798E" w:rsidRDefault="003D798E" w:rsidP="003D798E">
      <w:pPr>
        <w:ind w:firstLine="720"/>
      </w:pPr>
      <w:r>
        <w:rPr>
          <w:cs/>
        </w:rPr>
        <w:t>ความมุ่งหวัง</w:t>
      </w:r>
      <w:r>
        <w:rPr>
          <w:rFonts w:hint="cs"/>
          <w:cs/>
        </w:rPr>
        <w:t>คือการ</w:t>
      </w:r>
      <w:r>
        <w:rPr>
          <w:cs/>
        </w:rPr>
        <w:t xml:space="preserve">ที่จะให้ประเทศไทยเป็นฐานการผลิตรถบรรทุกเพื่อการพาณิชย์ หรือ รถกระบะ เพื่อส่งออกไปยัง </w:t>
      </w:r>
      <w:r>
        <w:t xml:space="preserve">50 </w:t>
      </w:r>
      <w:r>
        <w:rPr>
          <w:cs/>
        </w:rPr>
        <w:t xml:space="preserve">ประเทศทั่วโลก โดยได้เพิ่มกำลังการผลิตและการลงทุนสำหรับผลิตภัณฑ์ใหม่ในนาม </w:t>
      </w:r>
      <w:r>
        <w:t xml:space="preserve">GDP (Gasoline Direct Injection Pump) </w:t>
      </w:r>
      <w:r>
        <w:rPr>
          <w:cs/>
        </w:rPr>
        <w:t xml:space="preserve">และยังมุ่งหวังเพื่อสร้างความแข็งแกร่งสำหรับสายการผลิตแบบ </w:t>
      </w:r>
      <w:r>
        <w:t xml:space="preserve">High Precision </w:t>
      </w:r>
      <w:r>
        <w:rPr>
          <w:cs/>
        </w:rPr>
        <w:t xml:space="preserve">เพื่อให้ธุรกิจของ </w:t>
      </w:r>
      <w:r>
        <w:t xml:space="preserve">SDM </w:t>
      </w:r>
      <w:r>
        <w:rPr>
          <w:cs/>
        </w:rPr>
        <w:t>เติบโตอย่างยั่งยืนตามวิสัยทัศน์ที่ตั้งไว้</w:t>
      </w:r>
      <w:r>
        <w:t> </w:t>
      </w:r>
      <w:r w:rsidRPr="007E1467">
        <w:rPr>
          <w:color w:val="FF0000"/>
          <w:cs/>
        </w:rPr>
        <w:t xml:space="preserve"> </w:t>
      </w:r>
    </w:p>
    <w:p w:rsidR="001C2674" w:rsidRDefault="00576617" w:rsidP="007761F7">
      <w:pPr>
        <w:pStyle w:val="3"/>
        <w:rPr>
          <w:b w:val="0"/>
          <w:bCs w:val="0"/>
          <w:sz w:val="32"/>
          <w:szCs w:val="32"/>
        </w:rPr>
      </w:pPr>
      <w:bookmarkStart w:id="39" w:name="_Toc409387116"/>
      <w:bookmarkStart w:id="40" w:name="_Toc410779696"/>
      <w:bookmarkStart w:id="41" w:name="_Toc413338020"/>
      <w:bookmarkStart w:id="42" w:name="_Toc420387290"/>
      <w:bookmarkStart w:id="43" w:name="_Toc420485886"/>
      <w:bookmarkStart w:id="44" w:name="_Toc420525043"/>
      <w:bookmarkStart w:id="45" w:name="_Toc420734853"/>
      <w:bookmarkStart w:id="46" w:name="_Toc420739346"/>
      <w:bookmarkStart w:id="47" w:name="_Toc453667460"/>
      <w:bookmarkStart w:id="48" w:name="_Toc453683019"/>
      <w:bookmarkStart w:id="49" w:name="_Toc453683431"/>
      <w:bookmarkStart w:id="50" w:name="_Toc453683691"/>
      <w:bookmarkStart w:id="51" w:name="_Toc487543079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r>
        <w:rPr>
          <w:cs/>
        </w:rPr>
        <w:br w:type="page"/>
      </w:r>
      <w:r w:rsidR="001C2674" w:rsidRPr="007E1467">
        <w:rPr>
          <w:cs/>
        </w:rPr>
        <w:lastRenderedPageBreak/>
        <w:t>ตำแหน่งงานและลักษณะงานที่ได้รับมอบหมาย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:rsidR="008656B5" w:rsidRDefault="007761F7" w:rsidP="008656B5">
      <w:pPr>
        <w:ind w:left="720" w:firstLine="720"/>
      </w:pPr>
      <w:r>
        <w:rPr>
          <w:rFonts w:hint="cs"/>
          <w:cs/>
        </w:rPr>
        <w:t>โปรแกรมเมอร์พัฒนาระบบ</w:t>
      </w:r>
      <w:r w:rsidR="003D798E">
        <w:t xml:space="preserve"> </w:t>
      </w:r>
      <w:r w:rsidR="003D798E">
        <w:rPr>
          <w:rFonts w:hint="cs"/>
          <w:cs/>
        </w:rPr>
        <w:t>โดยงานที่ได้รับมอบหมาย คือ พัฒนาระบบห้องสมุด</w:t>
      </w:r>
      <w:r w:rsidR="00576617">
        <w:rPr>
          <w:rFonts w:hint="cs"/>
          <w:cs/>
        </w:rPr>
        <w:t xml:space="preserve"> </w:t>
      </w:r>
      <w:r w:rsidR="008656B5">
        <w:rPr>
          <w:rFonts w:hint="cs"/>
          <w:cs/>
        </w:rPr>
        <w:t>โดย</w:t>
      </w:r>
      <w:r w:rsidR="00576617">
        <w:rPr>
          <w:rFonts w:hint="cs"/>
          <w:cs/>
        </w:rPr>
        <w:t>ส่วน</w:t>
      </w:r>
      <w:r w:rsidR="008656B5">
        <w:rPr>
          <w:rFonts w:hint="cs"/>
          <w:cs/>
        </w:rPr>
        <w:t>งานที่ได้รับมอบ</w:t>
      </w:r>
      <w:r w:rsidR="00576617">
        <w:rPr>
          <w:rFonts w:hint="cs"/>
          <w:cs/>
        </w:rPr>
        <w:t>มีดังนี้</w:t>
      </w:r>
    </w:p>
    <w:p w:rsidR="00576617" w:rsidRDefault="00576617" w:rsidP="00576617">
      <w:pPr>
        <w:numPr>
          <w:ilvl w:val="0"/>
          <w:numId w:val="364"/>
        </w:numPr>
      </w:pPr>
      <w:r>
        <w:rPr>
          <w:rFonts w:hint="cs"/>
          <w:cs/>
        </w:rPr>
        <w:t>มอดูลจัดการยืม คืน ชำระเงิน</w:t>
      </w:r>
      <w:r>
        <w:t xml:space="preserve"> </w:t>
      </w:r>
      <w:r>
        <w:rPr>
          <w:rFonts w:hint="cs"/>
          <w:cs/>
        </w:rPr>
        <w:t>โดยในมอดูลนี้ผู้ปฏิบัติสหกิจศึกษาได้ทำในส่วนของการ</w:t>
      </w:r>
    </w:p>
    <w:p w:rsidR="00576617" w:rsidRDefault="00576617" w:rsidP="00576617">
      <w:pPr>
        <w:numPr>
          <w:ilvl w:val="0"/>
          <w:numId w:val="365"/>
        </w:numPr>
      </w:pPr>
      <w:r>
        <w:rPr>
          <w:rFonts w:hint="cs"/>
          <w:cs/>
        </w:rPr>
        <w:t xml:space="preserve">ค้นหาพนักงาน </w:t>
      </w:r>
    </w:p>
    <w:p w:rsidR="00576617" w:rsidRDefault="00576617" w:rsidP="00576617">
      <w:pPr>
        <w:numPr>
          <w:ilvl w:val="0"/>
          <w:numId w:val="365"/>
        </w:numPr>
      </w:pPr>
      <w:r>
        <w:rPr>
          <w:rFonts w:hint="cs"/>
          <w:cs/>
        </w:rPr>
        <w:t xml:space="preserve">การยืม การคืน </w:t>
      </w:r>
    </w:p>
    <w:p w:rsidR="00576617" w:rsidRDefault="00576617" w:rsidP="00576617">
      <w:pPr>
        <w:numPr>
          <w:ilvl w:val="0"/>
          <w:numId w:val="365"/>
        </w:numPr>
      </w:pPr>
      <w:r>
        <w:rPr>
          <w:rFonts w:hint="cs"/>
          <w:cs/>
        </w:rPr>
        <w:t xml:space="preserve">และการแสดงรายการยืม คืน </w:t>
      </w:r>
    </w:p>
    <w:p w:rsidR="00576617" w:rsidRDefault="00576617" w:rsidP="00576617">
      <w:pPr>
        <w:numPr>
          <w:ilvl w:val="0"/>
          <w:numId w:val="364"/>
        </w:numPr>
      </w:pPr>
      <w:r>
        <w:rPr>
          <w:rFonts w:hint="cs"/>
          <w:cs/>
        </w:rPr>
        <w:t>มอดูลจัดการข้อมูลพื้นฐาน</w:t>
      </w:r>
      <w:r>
        <w:t xml:space="preserve"> </w:t>
      </w:r>
      <w:r>
        <w:rPr>
          <w:rFonts w:hint="cs"/>
          <w:cs/>
        </w:rPr>
        <w:t>โดยในมอดูลนี้ผู้ปฏิบัติสหกิจศึกษาได้ทำในส่วนของการ</w:t>
      </w:r>
    </w:p>
    <w:p w:rsidR="00576617" w:rsidRDefault="00576617" w:rsidP="00576617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  <w:t>จัดการโสตทัศนวัสดุ</w:t>
      </w:r>
    </w:p>
    <w:p w:rsidR="00576617" w:rsidRDefault="00576617" w:rsidP="00576617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จัดการผู้แต่ง</w:t>
      </w:r>
    </w:p>
    <w:p w:rsidR="00576617" w:rsidRDefault="00576617" w:rsidP="00576617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จัดการสำนักพิมพ์</w:t>
      </w:r>
    </w:p>
    <w:p w:rsidR="00576617" w:rsidRDefault="00576617" w:rsidP="00576617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ค้นหารายการ</w:t>
      </w:r>
      <w:r>
        <w:rPr>
          <w:rFonts w:hint="cs"/>
          <w:cs/>
        </w:rPr>
        <w:t xml:space="preserve"> </w:t>
      </w:r>
    </w:p>
    <w:p w:rsidR="00576617" w:rsidRDefault="00576617" w:rsidP="00576617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รายการการยืม คืน และค่าใช้จ่าย</w:t>
      </w:r>
    </w:p>
    <w:p w:rsidR="00576617" w:rsidRDefault="00576617" w:rsidP="00576617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  <w:t xml:space="preserve">จัดการวันหยุด </w:t>
      </w:r>
    </w:p>
    <w:p w:rsidR="00576617" w:rsidRDefault="00576617" w:rsidP="00576617">
      <w:pPr>
        <w:numPr>
          <w:ilvl w:val="0"/>
          <w:numId w:val="364"/>
        </w:numPr>
      </w:pPr>
      <w:r>
        <w:rPr>
          <w:rFonts w:hint="cs"/>
          <w:cs/>
        </w:rPr>
        <w:t>มอดูลจัดการรายงาน</w:t>
      </w:r>
    </w:p>
    <w:p w:rsidR="00576617" w:rsidRPr="007761F7" w:rsidRDefault="00576617" w:rsidP="005B544E">
      <w:pPr>
        <w:numPr>
          <w:ilvl w:val="0"/>
          <w:numId w:val="365"/>
        </w:numPr>
        <w:rPr>
          <w:cs/>
        </w:rPr>
      </w:pPr>
      <w:r w:rsidRPr="00576617">
        <w:rPr>
          <w:cs/>
        </w:rPr>
        <w:t>รายงานรายการค้างส่ง</w:t>
      </w:r>
    </w:p>
    <w:p w:rsidR="007761F7" w:rsidRDefault="00476DB7" w:rsidP="006358BC">
      <w:pPr>
        <w:pStyle w:val="3"/>
      </w:pPr>
      <w:bookmarkStart w:id="52" w:name="_Toc409387117"/>
      <w:bookmarkStart w:id="53" w:name="_Toc410779697"/>
      <w:bookmarkStart w:id="54" w:name="_Toc413338021"/>
      <w:bookmarkStart w:id="55" w:name="_Toc420387291"/>
      <w:bookmarkStart w:id="56" w:name="_Toc420485887"/>
      <w:bookmarkStart w:id="57" w:name="_Toc420525044"/>
      <w:bookmarkStart w:id="58" w:name="_Toc420734854"/>
      <w:bookmarkStart w:id="59" w:name="_Toc420739347"/>
      <w:bookmarkStart w:id="60" w:name="_Toc453667461"/>
      <w:bookmarkStart w:id="61" w:name="_Toc453683020"/>
      <w:bookmarkStart w:id="62" w:name="_Toc453683432"/>
      <w:bookmarkStart w:id="63" w:name="_Toc453683692"/>
      <w:bookmarkStart w:id="64" w:name="_Toc487543080"/>
      <w:r w:rsidRPr="007E1467">
        <w:rPr>
          <w:cs/>
        </w:rPr>
        <w:t>ข้อ</w:t>
      </w:r>
      <w:r w:rsidR="001C2674" w:rsidRPr="007E1467">
        <w:rPr>
          <w:cs/>
        </w:rPr>
        <w:t>มูลพนักงานที่ปรึกษา</w:t>
      </w:r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:rsidR="003D798E" w:rsidRDefault="003D798E" w:rsidP="003D798E">
      <w:pPr>
        <w:ind w:left="720"/>
      </w:pPr>
      <w:proofErr w:type="spellStart"/>
      <w:r w:rsidRPr="003D798E">
        <w:t>Mrs.Kantima</w:t>
      </w:r>
      <w:proofErr w:type="spellEnd"/>
      <w:r w:rsidRPr="003D798E">
        <w:t xml:space="preserve"> </w:t>
      </w:r>
      <w:proofErr w:type="spellStart"/>
      <w:r w:rsidRPr="003D798E">
        <w:t>Hattharak</w:t>
      </w:r>
      <w:proofErr w:type="spellEnd"/>
      <w:r w:rsidRPr="003D798E">
        <w:t xml:space="preserve"> </w:t>
      </w:r>
      <w:r w:rsidRPr="003D798E">
        <w:rPr>
          <w:cs/>
        </w:rPr>
        <w:t xml:space="preserve">ตำแหน่ง </w:t>
      </w:r>
      <w:r w:rsidRPr="003D798E">
        <w:t xml:space="preserve">staff </w:t>
      </w:r>
      <w:r w:rsidRPr="003D798E">
        <w:rPr>
          <w:cs/>
        </w:rPr>
        <w:t xml:space="preserve">แผนก </w:t>
      </w:r>
      <w:r w:rsidRPr="003D798E">
        <w:t>Human Resources</w:t>
      </w:r>
    </w:p>
    <w:p w:rsidR="007761F7" w:rsidRPr="007761F7" w:rsidRDefault="003D798E" w:rsidP="003D798E">
      <w:pPr>
        <w:ind w:firstLine="720"/>
      </w:pPr>
      <w:r w:rsidRPr="003D798E">
        <w:t xml:space="preserve"> </w:t>
      </w:r>
      <w:r w:rsidRPr="003D798E">
        <w:rPr>
          <w:cs/>
        </w:rPr>
        <w:t xml:space="preserve">โทรศัพท์ +66(0) 87-610-9966 </w:t>
      </w:r>
      <w:r w:rsidRPr="003D798E">
        <w:t>E-mail kantima_h@sdm.denso.co.th</w:t>
      </w:r>
    </w:p>
    <w:p w:rsidR="007761F7" w:rsidRPr="007E1467" w:rsidRDefault="001C2674" w:rsidP="007761F7">
      <w:pPr>
        <w:pStyle w:val="3"/>
      </w:pPr>
      <w:bookmarkStart w:id="65" w:name="_Toc409387123"/>
      <w:bookmarkStart w:id="66" w:name="_Toc410779703"/>
      <w:bookmarkStart w:id="67" w:name="_Toc413338023"/>
      <w:bookmarkStart w:id="68" w:name="_Toc420387293"/>
      <w:bookmarkStart w:id="69" w:name="_Toc420485889"/>
      <w:bookmarkStart w:id="70" w:name="_Toc420525046"/>
      <w:bookmarkStart w:id="71" w:name="_Toc420734856"/>
      <w:bookmarkStart w:id="72" w:name="_Toc420739349"/>
      <w:bookmarkStart w:id="73" w:name="_Toc453667463"/>
      <w:bookmarkStart w:id="74" w:name="_Toc453683022"/>
      <w:bookmarkStart w:id="75" w:name="_Toc453683434"/>
      <w:bookmarkStart w:id="76" w:name="_Toc453683694"/>
      <w:bookmarkStart w:id="77" w:name="_Toc487543082"/>
      <w:r w:rsidRPr="007E1467">
        <w:rPr>
          <w:cs/>
        </w:rPr>
        <w:t>ระยะเวลาการปฏิบัติงาน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:rsidR="007761F7" w:rsidRPr="007E1467" w:rsidRDefault="007761F7">
      <w:pPr>
        <w:spacing w:before="0" w:after="0" w:line="240" w:lineRule="auto"/>
        <w:ind w:firstLine="720"/>
        <w:rPr>
          <w:color w:val="FF0000"/>
          <w:cs/>
        </w:rPr>
        <w:pPrChange w:id="78" w:author="Pahommie" w:date="2014-11-04T16:20:00Z">
          <w:pPr>
            <w:ind w:left="720" w:firstLine="720"/>
          </w:pPr>
        </w:pPrChange>
      </w:pPr>
      <w:r w:rsidRPr="007761F7">
        <w:rPr>
          <w:cs/>
        </w:rPr>
        <w:t xml:space="preserve">การปฏิบัติการสหกิจศึกษาสำหรับภาคการเรียนที่ </w:t>
      </w:r>
      <w:r w:rsidRPr="007761F7">
        <w:t>1</w:t>
      </w:r>
      <w:r w:rsidRPr="007761F7">
        <w:rPr>
          <w:cs/>
        </w:rPr>
        <w:t xml:space="preserve"> ประจำปีการศึกษา </w:t>
      </w:r>
      <w:r w:rsidRPr="007761F7">
        <w:t>256</w:t>
      </w:r>
      <w:r w:rsidRPr="007761F7">
        <w:rPr>
          <w:rFonts w:hint="cs"/>
          <w:cs/>
        </w:rPr>
        <w:t>1</w:t>
      </w:r>
      <w:r w:rsidRPr="007761F7">
        <w:rPr>
          <w:cs/>
        </w:rPr>
        <w:t xml:space="preserve"> ระยะเวลานับตั้งแต่ วันที่ 1 สิงหาคม พ.ศ. 25</w:t>
      </w:r>
      <w:r w:rsidRPr="007761F7">
        <w:t>6</w:t>
      </w:r>
      <w:r w:rsidRPr="007761F7">
        <w:rPr>
          <w:rFonts w:hint="cs"/>
          <w:cs/>
        </w:rPr>
        <w:t>1</w:t>
      </w:r>
      <w:r w:rsidRPr="007761F7">
        <w:rPr>
          <w:cs/>
        </w:rPr>
        <w:t xml:space="preserve"> ถึงวันที่ </w:t>
      </w:r>
      <w:r w:rsidR="00DE5CF1">
        <w:t>21</w:t>
      </w:r>
      <w:r w:rsidRPr="007761F7">
        <w:rPr>
          <w:cs/>
        </w:rPr>
        <w:t xml:space="preserve"> พฤศจิกายน พ.ศ. 25</w:t>
      </w:r>
      <w:r w:rsidRPr="007761F7">
        <w:t>6</w:t>
      </w:r>
      <w:r w:rsidRPr="007761F7">
        <w:rPr>
          <w:rFonts w:hint="cs"/>
          <w:cs/>
        </w:rPr>
        <w:t>1</w:t>
      </w:r>
      <w:r w:rsidRPr="007761F7">
        <w:rPr>
          <w:cs/>
        </w:rPr>
        <w:t xml:space="preserve"> รวมทั้งสิ้นเป็นระยะเวลา 4 เดือน จำนวน 16 สัปดาห์</w:t>
      </w:r>
    </w:p>
    <w:p w:rsidR="007761F7" w:rsidRPr="007761F7" w:rsidRDefault="007761F7" w:rsidP="007761F7">
      <w:pPr>
        <w:rPr>
          <w:cs/>
        </w:rPr>
      </w:pPr>
    </w:p>
    <w:p w:rsidR="001C2674" w:rsidRPr="007E1467" w:rsidRDefault="003F54BB" w:rsidP="00991A87">
      <w:pPr>
        <w:pStyle w:val="2"/>
      </w:pPr>
      <w:bookmarkStart w:id="79" w:name="_Toc420265805"/>
      <w:bookmarkStart w:id="80" w:name="_Toc487543084"/>
      <w:r w:rsidRPr="007E1467">
        <w:rPr>
          <w:cs/>
        </w:rPr>
        <w:lastRenderedPageBreak/>
        <w:t>ปัญหาหรือความจำเป็นใน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79"/>
      <w:bookmarkEnd w:id="80"/>
    </w:p>
    <w:p w:rsidR="00196463" w:rsidRDefault="00EA70D6" w:rsidP="00196463">
      <w:pPr>
        <w:ind w:firstLine="720"/>
      </w:pPr>
      <w:bookmarkStart w:id="81" w:name="_Toc399842561"/>
      <w:bookmarkStart w:id="82" w:name="_Toc487543085"/>
      <w:proofErr w:type="spellStart"/>
      <w:r>
        <w:t>บริษัทสยามเด็นโซ่</w:t>
      </w:r>
      <w:proofErr w:type="spellEnd"/>
      <w:r>
        <w:t xml:space="preserve"> </w:t>
      </w:r>
      <w:proofErr w:type="spellStart"/>
      <w:r>
        <w:t>แมนูแฟคเจอริ่ง</w:t>
      </w:r>
      <w:proofErr w:type="spellEnd"/>
      <w:r>
        <w:t xml:space="preserve"> </w:t>
      </w:r>
      <w:proofErr w:type="spellStart"/>
      <w:r>
        <w:t>จำกัด</w:t>
      </w:r>
      <w:proofErr w:type="spellEnd"/>
      <w:r>
        <w:t xml:space="preserve"> </w:t>
      </w:r>
    </w:p>
    <w:p w:rsidR="00196463" w:rsidRDefault="00EA70D6" w:rsidP="00196463">
      <w:pPr>
        <w:ind w:firstLine="720"/>
      </w:pPr>
      <w:proofErr w:type="spellStart"/>
      <w:r>
        <w:t>เป็นบริษัทผู้ผลิตระบบคอมมอลเรล</w:t>
      </w:r>
      <w:proofErr w:type="spellEnd"/>
      <w:r>
        <w:t xml:space="preserve"> </w:t>
      </w:r>
      <w:proofErr w:type="spellStart"/>
      <w:r>
        <w:t>อุปกรณ์หัวฉีดน้ำมันเชื้อเพลิงแรงดันสูง</w:t>
      </w:r>
      <w:proofErr w:type="spellEnd"/>
      <w:r>
        <w:t xml:space="preserve"> </w:t>
      </w:r>
      <w:proofErr w:type="spellStart"/>
      <w:r>
        <w:t>และหัวฉีดแก๊สโซลีน</w:t>
      </w:r>
      <w:proofErr w:type="spellEnd"/>
      <w:r>
        <w:t xml:space="preserve"> </w:t>
      </w:r>
      <w:proofErr w:type="spellStart"/>
      <w:r>
        <w:t>ซึ่งเป็นฐานการผลิตลำดับที่</w:t>
      </w:r>
      <w:proofErr w:type="spellEnd"/>
      <w:r>
        <w:t xml:space="preserve"> 3 </w:t>
      </w:r>
      <w:proofErr w:type="spellStart"/>
      <w:r>
        <w:t>ของกลุ่มเด็นโซ่ทั่วโลก</w:t>
      </w:r>
      <w:proofErr w:type="spellEnd"/>
      <w:r>
        <w:t xml:space="preserve"> </w:t>
      </w:r>
      <w:proofErr w:type="spellStart"/>
      <w:r>
        <w:t>และเป็นผู้ผลิตรายแรกของประเทศไทย</w:t>
      </w:r>
      <w:proofErr w:type="spellEnd"/>
      <w:r>
        <w:t xml:space="preserve"> </w:t>
      </w:r>
      <w:proofErr w:type="spellStart"/>
      <w:r>
        <w:t>สิ่งที่บริษัทของเราภาคภูมิใจคือการได้รับความเชื่อถือจากบริษัท</w:t>
      </w:r>
      <w:proofErr w:type="spellEnd"/>
      <w:r>
        <w:t xml:space="preserve"> </w:t>
      </w:r>
      <w:proofErr w:type="spellStart"/>
      <w:r>
        <w:t>โตโยต้า</w:t>
      </w:r>
      <w:proofErr w:type="spellEnd"/>
      <w:r>
        <w:t xml:space="preserve"> </w:t>
      </w:r>
      <w:proofErr w:type="spellStart"/>
      <w:r>
        <w:t>ต่อผลิตภัณฑ์คอมมอนเรล</w:t>
      </w:r>
      <w:proofErr w:type="spellEnd"/>
      <w:r>
        <w:t xml:space="preserve"> </w:t>
      </w:r>
      <w:proofErr w:type="spellStart"/>
      <w:r>
        <w:t>จากประเทศญี่ปุ่น</w:t>
      </w:r>
      <w:proofErr w:type="spellEnd"/>
      <w:r>
        <w:t xml:space="preserve"> </w:t>
      </w:r>
      <w:proofErr w:type="spellStart"/>
      <w:r>
        <w:t>มาสู่การผลิตในประเทศไทย</w:t>
      </w:r>
      <w:proofErr w:type="spellEnd"/>
      <w:r>
        <w:t xml:space="preserve"> </w:t>
      </w:r>
      <w:proofErr w:type="spellStart"/>
      <w:r>
        <w:t>ซึ่งผู้ปฏิบัติสหกิจศึกษาปฏิบัติงานในแผนก</w:t>
      </w:r>
      <w:proofErr w:type="spellEnd"/>
    </w:p>
    <w:p w:rsidR="00196463" w:rsidRDefault="00EA70D6" w:rsidP="00196463">
      <w:r>
        <w:t xml:space="preserve">HUMAN RESOURCE INFORMATION SYSTEM (HRIS) </w:t>
      </w:r>
    </w:p>
    <w:p w:rsidR="00B966C3" w:rsidRDefault="00EA70D6" w:rsidP="00196463">
      <w:pPr>
        <w:ind w:firstLine="720"/>
      </w:pPr>
      <w:proofErr w:type="spellStart"/>
      <w:r>
        <w:t>โดยแผนก</w:t>
      </w:r>
      <w:proofErr w:type="spellEnd"/>
      <w:r>
        <w:t xml:space="preserve"> HRIS </w:t>
      </w:r>
      <w:proofErr w:type="spellStart"/>
      <w:r>
        <w:t>เป็นแผนกที่นำระบบสารสนเทศมาปรับใช้กับทรัพยากรมนุษย์</w:t>
      </w:r>
      <w:proofErr w:type="spellEnd"/>
      <w:r>
        <w:t xml:space="preserve"> </w:t>
      </w:r>
      <w:proofErr w:type="spellStart"/>
      <w:r>
        <w:t>เพื่อ</w:t>
      </w:r>
      <w:r w:rsidR="00B966C3">
        <w:t>จัดการกับปัญหาต่างๆ</w:t>
      </w:r>
      <w:proofErr w:type="spellEnd"/>
      <w:r w:rsidR="00B966C3">
        <w:t xml:space="preserve"> </w:t>
      </w:r>
      <w:proofErr w:type="spellStart"/>
      <w:r w:rsidR="00B966C3">
        <w:t>ของแผนก</w:t>
      </w:r>
      <w:proofErr w:type="spellEnd"/>
      <w:r w:rsidR="00B966C3">
        <w:t xml:space="preserve"> HR </w:t>
      </w:r>
      <w:proofErr w:type="spellStart"/>
      <w:r>
        <w:t>เป็นระบบที่จัดการด้วยมือ</w:t>
      </w:r>
      <w:proofErr w:type="spellEnd"/>
      <w:r w:rsidR="00B966C3">
        <w:t xml:space="preserve"> </w:t>
      </w:r>
      <w:r>
        <w:t xml:space="preserve">(manual) </w:t>
      </w:r>
    </w:p>
    <w:p w:rsidR="00EA70D6" w:rsidRDefault="00EA70D6" w:rsidP="00196463">
      <w:pPr>
        <w:ind w:firstLine="720"/>
      </w:pPr>
      <w:proofErr w:type="spellStart"/>
      <w:r>
        <w:t>สู่การพัฒนาระบบ</w:t>
      </w:r>
      <w:proofErr w:type="spellEnd"/>
      <w:r>
        <w:t xml:space="preserve"> </w:t>
      </w:r>
      <w:proofErr w:type="spellStart"/>
      <w:r>
        <w:t>เช่น</w:t>
      </w:r>
      <w:proofErr w:type="spellEnd"/>
      <w:r>
        <w:t xml:space="preserve"> </w:t>
      </w:r>
      <w:proofErr w:type="spellStart"/>
      <w:r>
        <w:t>ระบบการจัดการงบประมาณ</w:t>
      </w:r>
      <w:proofErr w:type="spellEnd"/>
      <w:r>
        <w:t xml:space="preserve"> </w:t>
      </w:r>
      <w:proofErr w:type="spellStart"/>
      <w:r>
        <w:t>ระบบจัดการข้อมูลการลา</w:t>
      </w:r>
      <w:proofErr w:type="spellEnd"/>
      <w:r>
        <w:t xml:space="preserve"> </w:t>
      </w:r>
      <w:proofErr w:type="spellStart"/>
      <w:r>
        <w:t>เป็นต้น</w:t>
      </w:r>
      <w:proofErr w:type="spellEnd"/>
      <w:r w:rsidR="00B966C3">
        <w:t xml:space="preserve"> </w:t>
      </w:r>
    </w:p>
    <w:p w:rsidR="00B966C3" w:rsidRDefault="00EA70D6" w:rsidP="00B966C3">
      <w:proofErr w:type="spellStart"/>
      <w:r>
        <w:t>ซึ่งผู้ปฏิบัตสหกิจศึกษาได้รับมอบหมายงานในการพัฒนาระบบห้องสมุด</w:t>
      </w:r>
      <w:proofErr w:type="spellEnd"/>
      <w:r>
        <w:t xml:space="preserve"> </w:t>
      </w:r>
      <w:proofErr w:type="spellStart"/>
      <w:r>
        <w:t>หรือLM</w:t>
      </w:r>
      <w:r w:rsidR="00196463">
        <w:t>S</w:t>
      </w:r>
      <w:proofErr w:type="spellEnd"/>
      <w:r w:rsidR="00B966C3">
        <w:t xml:space="preserve"> </w:t>
      </w:r>
      <w:r>
        <w:t>(Library</w:t>
      </w:r>
      <w:r w:rsidR="00196463">
        <w:t xml:space="preserve"> </w:t>
      </w:r>
      <w:r>
        <w:t>management</w:t>
      </w:r>
      <w:r w:rsidR="00196463">
        <w:t xml:space="preserve"> system</w:t>
      </w:r>
      <w:r>
        <w:t xml:space="preserve">) </w:t>
      </w:r>
      <w:proofErr w:type="spellStart"/>
      <w:r>
        <w:t>จากการที่ผู้ปฏิบัติสหกิจได้เข้ารับการทำงาน</w:t>
      </w:r>
      <w:proofErr w:type="spellEnd"/>
      <w:r>
        <w:t xml:space="preserve"> </w:t>
      </w:r>
      <w:proofErr w:type="spellStart"/>
      <w:r>
        <w:t>ได้เล็งเห็น</w:t>
      </w:r>
      <w:proofErr w:type="spellEnd"/>
      <w:r>
        <w:t xml:space="preserve"> </w:t>
      </w:r>
    </w:p>
    <w:p w:rsidR="002C7A43" w:rsidRDefault="00EA70D6" w:rsidP="00B966C3">
      <w:pPr>
        <w:rPr>
          <w:rFonts w:eastAsia="CordiaUPC"/>
        </w:rPr>
      </w:pPr>
      <w:proofErr w:type="spellStart"/>
      <w:r>
        <w:t>ปัญหาในการพัฒนาระบบดังนี้</w:t>
      </w:r>
      <w:proofErr w:type="spellEnd"/>
      <w:r w:rsidRPr="00196463">
        <w:rPr>
          <w:rFonts w:eastAsia="CordiaUPC" w:hint="cs"/>
        </w:rPr>
        <w:t xml:space="preserve"> </w:t>
      </w:r>
      <w:proofErr w:type="spellStart"/>
      <w:r w:rsidRPr="00196463">
        <w:rPr>
          <w:rFonts w:eastAsia="CordiaUPC" w:hint="cs"/>
        </w:rPr>
        <w:t>เครื่องมือต่างๆ</w:t>
      </w:r>
      <w:proofErr w:type="spellEnd"/>
      <w:r w:rsidRPr="00196463">
        <w:rPr>
          <w:rFonts w:eastAsia="CordiaUPC" w:hint="cs"/>
        </w:rPr>
        <w:t xml:space="preserve"> </w:t>
      </w:r>
      <w:proofErr w:type="spellStart"/>
      <w:r w:rsidRPr="00196463">
        <w:rPr>
          <w:rFonts w:eastAsia="CordiaUPC" w:hint="cs"/>
        </w:rPr>
        <w:t>ที่จำกัด</w:t>
      </w:r>
      <w:proofErr w:type="spellEnd"/>
      <w:r w:rsidRPr="00196463">
        <w:rPr>
          <w:rFonts w:eastAsia="CordiaUPC" w:hint="cs"/>
        </w:rPr>
        <w:t xml:space="preserve"> </w:t>
      </w:r>
      <w:r w:rsidR="00196463">
        <w:rPr>
          <w:rFonts w:eastAsia="CordiaUPC" w:hint="cs"/>
          <w:cs/>
        </w:rPr>
        <w:t xml:space="preserve">เข่น </w:t>
      </w:r>
    </w:p>
    <w:p w:rsidR="00EA70D6" w:rsidRPr="00B966C3" w:rsidRDefault="002C7A43" w:rsidP="002C7A43">
      <w:pPr>
        <w:ind w:firstLine="720"/>
      </w:pPr>
      <w:r>
        <w:rPr>
          <w:rFonts w:eastAsia="CordiaUPC"/>
        </w:rPr>
        <w:t xml:space="preserve">- </w:t>
      </w:r>
      <w:r w:rsidR="00196463">
        <w:rPr>
          <w:rFonts w:eastAsia="CordiaUPC"/>
        </w:rPr>
        <w:t xml:space="preserve">code editor </w:t>
      </w:r>
      <w:r w:rsidR="00196463">
        <w:rPr>
          <w:rFonts w:eastAsia="CordiaUPC" w:hint="cs"/>
          <w:cs/>
        </w:rPr>
        <w:t xml:space="preserve">ที่ใช้ก็จะเป็น </w:t>
      </w:r>
      <w:r w:rsidR="00196463">
        <w:rPr>
          <w:rFonts w:eastAsia="CordiaUPC"/>
        </w:rPr>
        <w:t xml:space="preserve">notepad++ </w:t>
      </w:r>
      <w:r w:rsidR="00196463">
        <w:rPr>
          <w:rFonts w:eastAsia="CordiaUPC" w:hint="cs"/>
          <w:cs/>
        </w:rPr>
        <w:t xml:space="preserve">ซึ่งทำให้พัฒนาระบบได้ช้าเนื่องจากไม่มี </w:t>
      </w:r>
      <w:r w:rsidR="00196463">
        <w:rPr>
          <w:rFonts w:eastAsia="CordiaUPC"/>
        </w:rPr>
        <w:t>autocomplete</w:t>
      </w:r>
    </w:p>
    <w:p w:rsidR="00196463" w:rsidRDefault="00196463" w:rsidP="00EA70D6">
      <w:pPr>
        <w:spacing w:after="0" w:line="240" w:lineRule="auto"/>
        <w:ind w:firstLine="720"/>
        <w:jc w:val="both"/>
        <w:rPr>
          <w:rFonts w:eastAsia="CordiaUPC"/>
        </w:rPr>
      </w:pPr>
      <w:r>
        <w:rPr>
          <w:rFonts w:eastAsia="CordiaUPC"/>
        </w:rPr>
        <w:t>- browser</w:t>
      </w:r>
      <w:r>
        <w:rPr>
          <w:rFonts w:eastAsia="CordiaUPC" w:hint="cs"/>
          <w:cs/>
        </w:rPr>
        <w:t xml:space="preserve"> ที่ใช้คือ </w:t>
      </w:r>
      <w:r>
        <w:rPr>
          <w:rFonts w:eastAsia="CordiaUPC"/>
        </w:rPr>
        <w:t xml:space="preserve">Internet Explorer 11 </w:t>
      </w:r>
      <w:r>
        <w:rPr>
          <w:rFonts w:eastAsia="CordiaUPC" w:hint="cs"/>
          <w:cs/>
        </w:rPr>
        <w:t>ฟัง</w:t>
      </w:r>
      <w:proofErr w:type="spellStart"/>
      <w:r>
        <w:rPr>
          <w:rFonts w:eastAsia="CordiaUPC" w:hint="cs"/>
          <w:cs/>
        </w:rPr>
        <w:t>ค์ขั่น</w:t>
      </w:r>
      <w:proofErr w:type="spellEnd"/>
      <w:r>
        <w:rPr>
          <w:rFonts w:eastAsia="CordiaUPC" w:hint="cs"/>
          <w:cs/>
        </w:rPr>
        <w:t>บางอย่างไม่สามารถทำงานได้</w:t>
      </w:r>
    </w:p>
    <w:p w:rsidR="00196463" w:rsidRPr="00196463" w:rsidRDefault="00196463" w:rsidP="00EA70D6">
      <w:pPr>
        <w:spacing w:after="0" w:line="240" w:lineRule="auto"/>
        <w:ind w:firstLine="720"/>
        <w:jc w:val="both"/>
        <w:rPr>
          <w:rFonts w:eastAsia="CordiaUPC"/>
          <w:cs/>
        </w:rPr>
      </w:pPr>
      <w:r>
        <w:rPr>
          <w:rFonts w:eastAsia="CordiaUPC" w:hint="cs"/>
          <w:cs/>
        </w:rPr>
        <w:t>- อินเทอร์เน็ต บางเว็บไว</w:t>
      </w:r>
      <w:proofErr w:type="spellStart"/>
      <w:r>
        <w:rPr>
          <w:rFonts w:eastAsia="CordiaUPC" w:hint="cs"/>
          <w:cs/>
        </w:rPr>
        <w:t>ต์</w:t>
      </w:r>
      <w:proofErr w:type="spellEnd"/>
      <w:r>
        <w:rPr>
          <w:rFonts w:eastAsia="CordiaUPC" w:hint="cs"/>
          <w:cs/>
        </w:rPr>
        <w:t>ไม่สามารถเข้าถึงได้</w:t>
      </w:r>
    </w:p>
    <w:p w:rsidR="001C2674" w:rsidRPr="007E1467" w:rsidRDefault="001C2674" w:rsidP="00991A87">
      <w:pPr>
        <w:pStyle w:val="2"/>
      </w:pPr>
      <w:r w:rsidRPr="007E1467">
        <w:rPr>
          <w:cs/>
        </w:rPr>
        <w:t>วัตถุประสงค์ของโครงงานสหกิจศึกษาที่ได้รับมอบหมาย</w:t>
      </w:r>
      <w:bookmarkEnd w:id="81"/>
      <w:bookmarkEnd w:id="82"/>
    </w:p>
    <w:p w:rsidR="00EA70D6" w:rsidRPr="00196463" w:rsidRDefault="00EA70D6" w:rsidP="00EA70D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bookmarkStart w:id="83" w:name="_Toc487543086"/>
      <w:bookmarkStart w:id="84" w:name="_Toc420265807"/>
      <w:r w:rsidRPr="00196463">
        <w:rPr>
          <w:rFonts w:eastAsia="CordiaUPC" w:hint="cs"/>
        </w:rPr>
        <w:t>เพื่อ</w:t>
      </w:r>
      <w:r w:rsidRPr="00196463">
        <w:rPr>
          <w:rFonts w:hint="cs"/>
        </w:rPr>
        <w:t>แก้ปัญหาของการจัดการการทำงานด้วยมือของบริษัทที่เข้ารับการปฏิบัติสหกิจศึกษา</w:t>
      </w:r>
    </w:p>
    <w:p w:rsidR="00EA70D6" w:rsidRPr="00196463" w:rsidRDefault="00EA70D6" w:rsidP="00EA70D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proofErr w:type="spellStart"/>
      <w:r w:rsidRPr="00196463">
        <w:rPr>
          <w:rFonts w:eastAsia="CordiaUPC" w:hint="cs"/>
        </w:rPr>
        <w:t>เพื่อพัฒนาระบบการจัดการห้องสมุด</w:t>
      </w:r>
      <w:proofErr w:type="spellEnd"/>
    </w:p>
    <w:p w:rsidR="00EA70D6" w:rsidRPr="00196463" w:rsidRDefault="00EA70D6" w:rsidP="00EA70D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proofErr w:type="spellStart"/>
      <w:r w:rsidRPr="00196463">
        <w:rPr>
          <w:rFonts w:eastAsia="CordiaUPC" w:hint="cs"/>
        </w:rPr>
        <w:t>เพื่อ</w:t>
      </w:r>
      <w:proofErr w:type="spellEnd"/>
      <w:r w:rsidRPr="00196463">
        <w:rPr>
          <w:rFonts w:eastAsia="CordiaUPC" w:hint="cs"/>
          <w:cs/>
        </w:rPr>
        <w:t>พัฒนาศักยภาพในการทำงาน</w:t>
      </w:r>
    </w:p>
    <w:p w:rsidR="00EA70D6" w:rsidRPr="00196463" w:rsidRDefault="00EA70D6" w:rsidP="00EA70D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proofErr w:type="spellStart"/>
      <w:r w:rsidRPr="00196463">
        <w:rPr>
          <w:rFonts w:eastAsia="CordiaUPC" w:hint="cs"/>
        </w:rPr>
        <w:t>เพื่อ</w:t>
      </w:r>
      <w:proofErr w:type="spellEnd"/>
      <w:r w:rsidRPr="00196463">
        <w:rPr>
          <w:rFonts w:hint="cs"/>
          <w:cs/>
        </w:rPr>
        <w:t>เพิ่มคอนเนคชันในด้านสายอาชีพวิศวกรรมซอฟต์แวร์</w:t>
      </w:r>
    </w:p>
    <w:p w:rsidR="00FD6457" w:rsidRPr="007E1467" w:rsidRDefault="00FD6457" w:rsidP="00991A87">
      <w:pPr>
        <w:pStyle w:val="2"/>
      </w:pPr>
      <w:r w:rsidRPr="007E1467">
        <w:rPr>
          <w:cs/>
        </w:rPr>
        <w:t>เครื่องมือที่ใช้ในการพัฒนา</w:t>
      </w:r>
      <w:bookmarkEnd w:id="83"/>
    </w:p>
    <w:p w:rsidR="002C17C9" w:rsidRPr="003D798E" w:rsidRDefault="00EA70D6" w:rsidP="00991A87">
      <w:pPr>
        <w:spacing w:line="240" w:lineRule="auto"/>
        <w:ind w:firstLine="720"/>
      </w:pPr>
      <w:r w:rsidRPr="003D798E">
        <w:rPr>
          <w:rFonts w:ascii="CordiaUPC" w:eastAsia="CordiaUPC" w:hAnsi="CordiaUPC" w:cs="CordiaUPC"/>
          <w:sz w:val="40"/>
        </w:rPr>
        <w:t>notepad+</w:t>
      </w:r>
      <w:proofErr w:type="gramStart"/>
      <w:r w:rsidRPr="003D798E">
        <w:rPr>
          <w:rFonts w:ascii="CordiaUPC" w:eastAsia="CordiaUPC" w:hAnsi="CordiaUPC" w:cs="CordiaUPC"/>
          <w:sz w:val="40"/>
        </w:rPr>
        <w:t>+,</w:t>
      </w:r>
      <w:proofErr w:type="spellStart"/>
      <w:r w:rsidR="003D798E">
        <w:rPr>
          <w:rFonts w:ascii="CordiaUPC" w:eastAsia="CordiaUPC" w:hAnsi="CordiaUPC" w:cs="CordiaUPC"/>
          <w:sz w:val="40"/>
        </w:rPr>
        <w:t>Mysql</w:t>
      </w:r>
      <w:proofErr w:type="spellEnd"/>
      <w:proofErr w:type="gramEnd"/>
    </w:p>
    <w:p w:rsidR="001C2674" w:rsidRPr="007E1467" w:rsidRDefault="000F144E" w:rsidP="00991A87">
      <w:pPr>
        <w:pStyle w:val="2"/>
      </w:pPr>
      <w:bookmarkStart w:id="85" w:name="_Toc487543087"/>
      <w:r w:rsidRPr="007E1467">
        <w:rPr>
          <w:cs/>
        </w:rPr>
        <w:lastRenderedPageBreak/>
        <w:t>ขอบเขตของงานสหกิจ</w:t>
      </w:r>
      <w:r w:rsidR="00D0744A" w:rsidRPr="007E1467">
        <w:rPr>
          <w:cs/>
        </w:rPr>
        <w:t>ศึกษา</w:t>
      </w:r>
      <w:r w:rsidRPr="007E1467">
        <w:rPr>
          <w:cs/>
        </w:rPr>
        <w:t>และข้อจำกัดของปัญหา</w:t>
      </w:r>
      <w:bookmarkEnd w:id="84"/>
      <w:bookmarkEnd w:id="85"/>
    </w:p>
    <w:p w:rsidR="00EA70D6" w:rsidRPr="00196463" w:rsidRDefault="000F144E" w:rsidP="00EA70D6">
      <w:pPr>
        <w:spacing w:line="240" w:lineRule="auto"/>
        <w:ind w:firstLine="720"/>
      </w:pPr>
      <w:r w:rsidRPr="00196463">
        <w:rPr>
          <w:cs/>
        </w:rPr>
        <w:t>ส่วนนี้จะกล่าวถึงขอบเขต</w:t>
      </w:r>
      <w:r w:rsidR="003D63AD" w:rsidRPr="00196463">
        <w:rPr>
          <w:cs/>
        </w:rPr>
        <w:t>การปฏิบัติงาน</w:t>
      </w:r>
      <w:r w:rsidRPr="00196463">
        <w:rPr>
          <w:cs/>
        </w:rPr>
        <w:t>สหกิจศึกษาเพียงเนื้อหาคร่าว</w:t>
      </w:r>
      <w:r w:rsidR="00D06227" w:rsidRPr="00196463">
        <w:rPr>
          <w:cs/>
        </w:rPr>
        <w:t xml:space="preserve"> </w:t>
      </w:r>
      <w:r w:rsidRPr="00196463">
        <w:rPr>
          <w:cs/>
        </w:rPr>
        <w:t>ๆ</w:t>
      </w:r>
      <w:r w:rsidR="00EA70D6" w:rsidRPr="00196463">
        <w:rPr>
          <w:cs/>
        </w:rPr>
        <w:t>ผู้ปฏิบัติสหกิจศึกษาได้รับมอบหมายงานให้พัฒนาระบบการจัดการห้องสมุด</w:t>
      </w:r>
      <w:r w:rsidR="00EA70D6" w:rsidRPr="00196463">
        <w:rPr>
          <w:cs/>
        </w:rPr>
        <w:tab/>
        <w:t xml:space="preserve">โดยผู้ปฏิบัติสหกิจศึกษาได้มีการพัฒนาในส่วนการจัดการรายการหนังสือ ซึ่งเป็นการพัฒนาส่วนการจัดการหนังสือให้มีการ แสดง เพิ่ม ลบ และแก้ไข รายการหนังสือ </w:t>
      </w:r>
    </w:p>
    <w:p w:rsidR="001C2674" w:rsidRPr="007E1467" w:rsidRDefault="00EA70D6" w:rsidP="00621690">
      <w:pPr>
        <w:spacing w:line="240" w:lineRule="auto"/>
        <w:ind w:firstLine="720"/>
        <w:rPr>
          <w:cs/>
        </w:rPr>
      </w:pPr>
      <w:r w:rsidRPr="00196463">
        <w:rPr>
          <w:cs/>
        </w:rPr>
        <w:t>ระบบการจัดการห้องสมุด ในส่วนของการพัฒนาส่วนการจัดการรายการหนังสือเป็นการสร้างการทำงานให้สามารถเพิ่มรายการหนังสือ ลบรายการหนังสือ แก้ไขรายการหนังสือ และแสดงรายการหนังสือในรูปตาราง</w:t>
      </w:r>
    </w:p>
    <w:p w:rsidR="001C2674" w:rsidRPr="007E1467" w:rsidRDefault="000F144E" w:rsidP="00991A87">
      <w:pPr>
        <w:pStyle w:val="3"/>
        <w:rPr>
          <w:ins w:id="86" w:author="Pahommie" w:date="2014-11-07T11:11:00Z"/>
        </w:rPr>
      </w:pPr>
      <w:bookmarkStart w:id="87" w:name="_Toc409752707"/>
      <w:bookmarkStart w:id="88" w:name="_Toc409753119"/>
      <w:bookmarkStart w:id="89" w:name="_Toc416273314"/>
      <w:bookmarkStart w:id="90" w:name="_Toc416341112"/>
      <w:bookmarkStart w:id="91" w:name="_Toc420265808"/>
      <w:bookmarkStart w:id="92" w:name="_Toc420387301"/>
      <w:bookmarkStart w:id="93" w:name="_Toc420485897"/>
      <w:bookmarkStart w:id="94" w:name="_Toc420525054"/>
      <w:bookmarkStart w:id="95" w:name="_Toc420734864"/>
      <w:bookmarkStart w:id="96" w:name="_Toc420739357"/>
      <w:bookmarkStart w:id="97" w:name="_Toc453667469"/>
      <w:bookmarkStart w:id="98" w:name="_Toc453683028"/>
      <w:bookmarkStart w:id="99" w:name="_Toc453683440"/>
      <w:bookmarkStart w:id="100" w:name="_Toc453683700"/>
      <w:bookmarkStart w:id="101" w:name="_Toc487543088"/>
      <w:r w:rsidRPr="007E1467">
        <w:rPr>
          <w:cs/>
        </w:rPr>
        <w:t>ขอบเขตของระบบหรือส่วนของระบบ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r w:rsidR="00196463" w:rsidRPr="00196463">
        <w:rPr>
          <w:rFonts w:hint="cs"/>
          <w:cs/>
        </w:rPr>
        <w:t>จัดการห้องสมุด</w:t>
      </w:r>
    </w:p>
    <w:p w:rsidR="0091291F" w:rsidRDefault="00A621C6" w:rsidP="00196463">
      <w:pPr>
        <w:ind w:left="720"/>
      </w:pPr>
      <w:r>
        <w:t>1.</w:t>
      </w:r>
      <w:r>
        <w:rPr>
          <w:rFonts w:hint="cs"/>
          <w:cs/>
        </w:rPr>
        <w:t>มอดูลการเข้าสู่ระบบ</w:t>
      </w:r>
    </w:p>
    <w:p w:rsidR="00A621C6" w:rsidRDefault="00A621C6" w:rsidP="00A621C6">
      <w:pPr>
        <w:ind w:left="720" w:firstLine="720"/>
      </w:pPr>
      <w:r>
        <w:rPr>
          <w:rFonts w:hint="cs"/>
          <w:cs/>
        </w:rPr>
        <w:t>เป็นมอดูลในการเข้าใช้งานระบบจัดการห้องสมุดของพนักงาน ซึ่งสามารถแบ่งสิทธิการเข้าถึงได้ 2 กรณี คือ</w:t>
      </w:r>
    </w:p>
    <w:p w:rsidR="00A621C6" w:rsidRDefault="00A621C6" w:rsidP="00A621C6">
      <w:pPr>
        <w:ind w:left="709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1. ผู้ใช้งานทั่วไป โดยสามารถเข้าถึงข้อมูลการใช้ห้องสมุดของตนเอง</w:t>
      </w:r>
    </w:p>
    <w:p w:rsidR="005B544E" w:rsidRDefault="00A621C6" w:rsidP="005B544E">
      <w:pPr>
        <w:ind w:left="709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2. ผู้ใช้งานที่เป็นแอดมิน โดยสามารถจัดการการยืม การคืน การชำระเงิน และจัดการข้อมูลพื้นฐานต่าง ๆ</w:t>
      </w:r>
    </w:p>
    <w:p w:rsidR="00A621C6" w:rsidRDefault="00A621C6" w:rsidP="005B544E">
      <w:pPr>
        <w:ind w:left="709"/>
      </w:pPr>
      <w:r>
        <w:rPr>
          <w:rFonts w:hint="cs"/>
          <w:cs/>
        </w:rPr>
        <w:t>2.มอดูลการยืม คืน และชำระเงิน</w:t>
      </w:r>
    </w:p>
    <w:p w:rsidR="00A621C6" w:rsidRDefault="00A621C6" w:rsidP="00196463">
      <w:pPr>
        <w:ind w:left="720"/>
      </w:pPr>
      <w:r>
        <w:rPr>
          <w:cs/>
        </w:rPr>
        <w:tab/>
      </w:r>
      <w:r>
        <w:rPr>
          <w:rFonts w:hint="cs"/>
          <w:cs/>
        </w:rPr>
        <w:t>เป็นมอดูลที่จัดการในส่วน ของการยืม คืน และชำระค่าปรับ หนังสือ โดยในส่วนนี้จะถูกดำเนินการโดยแอดมิน และสามารถดำเนินการได้ดังนี้</w:t>
      </w:r>
    </w:p>
    <w:p w:rsidR="0015132E" w:rsidRDefault="0015132E" w:rsidP="00196463">
      <w:pPr>
        <w:ind w:left="720"/>
      </w:pPr>
      <w:r>
        <w:rPr>
          <w:cs/>
        </w:rPr>
        <w:tab/>
      </w:r>
      <w:r>
        <w:rPr>
          <w:rFonts w:hint="cs"/>
          <w:cs/>
        </w:rPr>
        <w:t>1.กรณียืมหนังสือ</w:t>
      </w:r>
    </w:p>
    <w:p w:rsidR="00A621C6" w:rsidRDefault="00A621C6" w:rsidP="0015132E">
      <w:pPr>
        <w:ind w:left="1440" w:firstLine="720"/>
      </w:pPr>
      <w:r>
        <w:rPr>
          <w:rFonts w:hint="cs"/>
          <w:cs/>
        </w:rPr>
        <w:t>1.</w:t>
      </w:r>
      <w:r w:rsidR="0015132E">
        <w:rPr>
          <w:rFonts w:hint="cs"/>
          <w:cs/>
        </w:rPr>
        <w:t>ใส่รหัสพนักงาน เพื่อค้นหาพนักงาน หลังจากนั้นระบบจะแสดงตารางรายการของพนักงาน</w:t>
      </w:r>
    </w:p>
    <w:p w:rsidR="0015132E" w:rsidRDefault="0015132E" w:rsidP="00196463">
      <w:pPr>
        <w:ind w:left="720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2.สแกนบาร์</w:t>
      </w:r>
      <w:proofErr w:type="spellStart"/>
      <w:r>
        <w:rPr>
          <w:rFonts w:hint="cs"/>
          <w:cs/>
        </w:rPr>
        <w:t>โค๊ด</w:t>
      </w:r>
      <w:proofErr w:type="spellEnd"/>
      <w:r>
        <w:rPr>
          <w:rFonts w:hint="cs"/>
          <w:cs/>
        </w:rPr>
        <w:t xml:space="preserve"> เพื่อทำการยืม</w:t>
      </w:r>
    </w:p>
    <w:p w:rsidR="0015132E" w:rsidRDefault="0015132E" w:rsidP="00196463">
      <w:pPr>
        <w:ind w:left="720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3.ระบบจะแสดงรายการที่ยืมในรูปแบบตารางรายการของพนักงานแต่ละบุคคล</w:t>
      </w:r>
    </w:p>
    <w:p w:rsidR="0015132E" w:rsidRDefault="0015132E" w:rsidP="00196463">
      <w:pPr>
        <w:ind w:left="720"/>
      </w:pPr>
      <w:r>
        <w:rPr>
          <w:cs/>
        </w:rPr>
        <w:tab/>
      </w:r>
      <w:r>
        <w:rPr>
          <w:rFonts w:hint="cs"/>
          <w:cs/>
        </w:rPr>
        <w:t>2.กรณีคืนหนังสือ</w:t>
      </w:r>
    </w:p>
    <w:p w:rsidR="0015132E" w:rsidRDefault="0015132E" w:rsidP="0015132E">
      <w:pPr>
        <w:ind w:left="1440" w:firstLine="720"/>
      </w:pPr>
      <w:r>
        <w:rPr>
          <w:rFonts w:hint="cs"/>
          <w:cs/>
        </w:rPr>
        <w:t>1.ใส่รหัสพนักงาน เพื่อค้นหาพนักงาน หลังจากนั้นระบบจะแสดงตารางรายการของพนักงาน</w:t>
      </w:r>
    </w:p>
    <w:p w:rsidR="0015132E" w:rsidRDefault="0015132E" w:rsidP="0015132E">
      <w:pPr>
        <w:ind w:left="1440" w:firstLine="720"/>
      </w:pPr>
      <w:r>
        <w:rPr>
          <w:rFonts w:hint="cs"/>
          <w:cs/>
        </w:rPr>
        <w:lastRenderedPageBreak/>
        <w:t>2.สแกนบาร์</w:t>
      </w:r>
      <w:proofErr w:type="spellStart"/>
      <w:r>
        <w:rPr>
          <w:rFonts w:hint="cs"/>
          <w:cs/>
        </w:rPr>
        <w:t>โค๊ด</w:t>
      </w:r>
      <w:proofErr w:type="spellEnd"/>
      <w:r>
        <w:rPr>
          <w:rFonts w:hint="cs"/>
          <w:cs/>
        </w:rPr>
        <w:t xml:space="preserve"> เพื่อทำการคืน</w:t>
      </w:r>
    </w:p>
    <w:p w:rsidR="0015132E" w:rsidRDefault="0015132E" w:rsidP="0015132E">
      <w:pPr>
        <w:ind w:left="1440" w:firstLine="720"/>
      </w:pPr>
      <w:r>
        <w:rPr>
          <w:rFonts w:hint="cs"/>
          <w:cs/>
        </w:rPr>
        <w:t>3.สถานะในตารางจะเปลี่ยน เป็นคืนแล้ว</w:t>
      </w:r>
    </w:p>
    <w:p w:rsidR="0015132E" w:rsidRDefault="0015132E" w:rsidP="0015132E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3.กรณีชำระเงินค่าปรับ</w:t>
      </w:r>
    </w:p>
    <w:p w:rsidR="0015132E" w:rsidRDefault="0015132E" w:rsidP="0015132E">
      <w:pPr>
        <w:ind w:left="1440" w:firstLine="720"/>
      </w:pPr>
      <w:r>
        <w:rPr>
          <w:rFonts w:hint="cs"/>
          <w:cs/>
        </w:rPr>
        <w:t>1.ใส่รหัสพนักงาน เพื่อค้นหาพนักงาน หลังจากนั้นระบบจะแสดงตารางรายการของพนักงาน</w:t>
      </w:r>
    </w:p>
    <w:p w:rsidR="0015132E" w:rsidRDefault="0015132E" w:rsidP="0015132E">
      <w:pPr>
        <w:ind w:left="1440" w:firstLine="720"/>
      </w:pPr>
      <w:r>
        <w:rPr>
          <w:rFonts w:hint="cs"/>
          <w:cs/>
        </w:rPr>
        <w:t>2.กดปุ่มชำระเงิน เพื่อชำระเงิน ระบบจะทำการแสดงเงินที่ต้องชำระ</w:t>
      </w:r>
    </w:p>
    <w:p w:rsidR="0015132E" w:rsidRDefault="0015132E" w:rsidP="0015132E">
      <w:pPr>
        <w:ind w:left="1440" w:firstLine="720"/>
      </w:pPr>
      <w:r>
        <w:rPr>
          <w:rFonts w:hint="cs"/>
          <w:cs/>
        </w:rPr>
        <w:t>3.กดปุ่มยืนยัน เพื่อยืนยันการชำระเงิน</w:t>
      </w:r>
    </w:p>
    <w:p w:rsidR="0015132E" w:rsidRDefault="0015132E" w:rsidP="005B544E">
      <w:pPr>
        <w:ind w:firstLine="720"/>
      </w:pPr>
      <w:r>
        <w:rPr>
          <w:rFonts w:hint="cs"/>
          <w:cs/>
        </w:rPr>
        <w:t>3.มอดูลการเพิ่มข้อมูลพื้นฐาน</w:t>
      </w:r>
    </w:p>
    <w:p w:rsidR="0015132E" w:rsidRDefault="0015132E" w:rsidP="002C7A43">
      <w:pPr>
        <w:ind w:left="720" w:firstLine="720"/>
      </w:pPr>
      <w:r>
        <w:rPr>
          <w:rFonts w:hint="cs"/>
          <w:cs/>
        </w:rPr>
        <w:t>เป็นมอดูลที่ใช้ในการเพิ่มข้อมูลพื้นฐาน</w:t>
      </w:r>
      <w:proofErr w:type="spellStart"/>
      <w:r>
        <w:rPr>
          <w:rFonts w:hint="cs"/>
          <w:cs/>
        </w:rPr>
        <w:t>ต่างๆ</w:t>
      </w:r>
      <w:proofErr w:type="spellEnd"/>
      <w:r>
        <w:rPr>
          <w:rFonts w:hint="cs"/>
          <w:cs/>
        </w:rPr>
        <w:t xml:space="preserve">ของระบบจัดการห้องสมุด </w:t>
      </w:r>
      <w:r w:rsidR="002C7A43">
        <w:rPr>
          <w:rFonts w:hint="cs"/>
          <w:cs/>
        </w:rPr>
        <w:t>โดยข้อมูลประกอบไปด้วย</w:t>
      </w:r>
    </w:p>
    <w:p w:rsidR="002C7A43" w:rsidRDefault="002C7A43" w:rsidP="002C7A43">
      <w:pPr>
        <w:numPr>
          <w:ilvl w:val="0"/>
          <w:numId w:val="363"/>
        </w:numPr>
      </w:pPr>
      <w:r>
        <w:rPr>
          <w:rFonts w:hint="cs"/>
          <w:cs/>
        </w:rPr>
        <w:t>จัดการหนังสือ</w:t>
      </w:r>
    </w:p>
    <w:p w:rsidR="002C7A43" w:rsidRDefault="002C7A43" w:rsidP="002C7A43">
      <w:pPr>
        <w:numPr>
          <w:ilvl w:val="0"/>
          <w:numId w:val="363"/>
        </w:numPr>
      </w:pPr>
      <w:r>
        <w:rPr>
          <w:rFonts w:hint="cs"/>
          <w:cs/>
        </w:rPr>
        <w:t>จัดการวารสาร</w:t>
      </w:r>
    </w:p>
    <w:p w:rsidR="002C7A43" w:rsidRDefault="002C7A43" w:rsidP="002C7A43">
      <w:pPr>
        <w:numPr>
          <w:ilvl w:val="0"/>
          <w:numId w:val="363"/>
        </w:numPr>
      </w:pPr>
      <w:r>
        <w:rPr>
          <w:rFonts w:hint="cs"/>
          <w:cs/>
        </w:rPr>
        <w:t>จัดการโสตทัศนวัสดุ</w:t>
      </w:r>
    </w:p>
    <w:p w:rsidR="002C7A43" w:rsidRDefault="002C7A43" w:rsidP="002C7A43">
      <w:pPr>
        <w:numPr>
          <w:ilvl w:val="0"/>
          <w:numId w:val="363"/>
        </w:numPr>
      </w:pPr>
      <w:r>
        <w:rPr>
          <w:rFonts w:hint="cs"/>
          <w:cs/>
        </w:rPr>
        <w:t>จัดการผู้แต่ง</w:t>
      </w:r>
    </w:p>
    <w:p w:rsidR="002C7A43" w:rsidRDefault="002C7A43" w:rsidP="002C7A43">
      <w:pPr>
        <w:numPr>
          <w:ilvl w:val="0"/>
          <w:numId w:val="363"/>
        </w:numPr>
      </w:pPr>
      <w:r>
        <w:rPr>
          <w:rFonts w:hint="cs"/>
          <w:cs/>
        </w:rPr>
        <w:t>จัดการสำนักพิมพ์</w:t>
      </w:r>
    </w:p>
    <w:p w:rsidR="002C7A43" w:rsidRDefault="002C7A43" w:rsidP="002C7A43">
      <w:pPr>
        <w:numPr>
          <w:ilvl w:val="0"/>
          <w:numId w:val="363"/>
        </w:numPr>
      </w:pPr>
      <w:r>
        <w:rPr>
          <w:rFonts w:hint="cs"/>
          <w:cs/>
        </w:rPr>
        <w:t>จัดการหมวดหมู่</w:t>
      </w:r>
    </w:p>
    <w:p w:rsidR="002C7A43" w:rsidRDefault="002C7A43" w:rsidP="002C7A43">
      <w:pPr>
        <w:numPr>
          <w:ilvl w:val="0"/>
          <w:numId w:val="363"/>
        </w:numPr>
      </w:pPr>
      <w:r>
        <w:rPr>
          <w:rFonts w:hint="cs"/>
          <w:cs/>
        </w:rPr>
        <w:t>จัดการหมวดหมู่ย่อย</w:t>
      </w:r>
    </w:p>
    <w:p w:rsidR="002C7A43" w:rsidRDefault="002C7A43" w:rsidP="002C7A43">
      <w:pPr>
        <w:numPr>
          <w:ilvl w:val="0"/>
          <w:numId w:val="363"/>
        </w:numPr>
      </w:pPr>
      <w:r>
        <w:rPr>
          <w:rFonts w:hint="cs"/>
          <w:cs/>
        </w:rPr>
        <w:t>จัดการผู้ใช้งาน</w:t>
      </w:r>
    </w:p>
    <w:p w:rsidR="002C7A43" w:rsidRDefault="002C7A43" w:rsidP="002C7A43">
      <w:pPr>
        <w:numPr>
          <w:ilvl w:val="0"/>
          <w:numId w:val="363"/>
        </w:numPr>
      </w:pPr>
      <w:r>
        <w:rPr>
          <w:rFonts w:hint="cs"/>
          <w:cs/>
        </w:rPr>
        <w:t>จัดการวันหยุด</w:t>
      </w:r>
    </w:p>
    <w:p w:rsidR="002C7A43" w:rsidRDefault="002C7A43" w:rsidP="002C7A43">
      <w:pPr>
        <w:numPr>
          <w:ilvl w:val="0"/>
          <w:numId w:val="363"/>
        </w:numPr>
      </w:pPr>
      <w:r>
        <w:rPr>
          <w:rFonts w:hint="cs"/>
          <w:cs/>
        </w:rPr>
        <w:t>จัดการบาร์โค้ด</w:t>
      </w:r>
    </w:p>
    <w:p w:rsidR="002C7A43" w:rsidRDefault="002C7A43" w:rsidP="002C7A43">
      <w:pPr>
        <w:numPr>
          <w:ilvl w:val="0"/>
          <w:numId w:val="363"/>
        </w:numPr>
        <w:rPr>
          <w:cs/>
        </w:rPr>
      </w:pPr>
      <w:r>
        <w:rPr>
          <w:rFonts w:hint="cs"/>
          <w:cs/>
        </w:rPr>
        <w:t>จัดการรูปภาพโฆษณา</w:t>
      </w:r>
    </w:p>
    <w:p w:rsidR="005B544E" w:rsidRDefault="0015132E" w:rsidP="0015132E">
      <w:pPr>
        <w:rPr>
          <w:cs/>
        </w:rPr>
      </w:pPr>
      <w:r>
        <w:rPr>
          <w:cs/>
        </w:rPr>
        <w:tab/>
      </w:r>
    </w:p>
    <w:p w:rsidR="0015132E" w:rsidRDefault="005B544E" w:rsidP="0015132E">
      <w:r>
        <w:rPr>
          <w:cs/>
        </w:rPr>
        <w:br w:type="page"/>
      </w:r>
      <w:r w:rsidR="0015132E">
        <w:rPr>
          <w:rFonts w:hint="cs"/>
          <w:cs/>
        </w:rPr>
        <w:lastRenderedPageBreak/>
        <w:t>4.มอดูลรายงาน</w:t>
      </w:r>
    </w:p>
    <w:p w:rsidR="0015132E" w:rsidRDefault="002C7A43" w:rsidP="0015132E">
      <w:pPr>
        <w:ind w:left="709" w:firstLine="720"/>
      </w:pPr>
      <w:r>
        <w:rPr>
          <w:cs/>
        </w:rPr>
        <w:tab/>
      </w:r>
      <w:r w:rsidR="0015132E">
        <w:rPr>
          <w:rFonts w:hint="cs"/>
          <w:cs/>
        </w:rPr>
        <w:t>เป็นมอดูลที่แสดงรายงาน</w:t>
      </w:r>
      <w:proofErr w:type="spellStart"/>
      <w:r w:rsidR="0015132E">
        <w:rPr>
          <w:rFonts w:hint="cs"/>
          <w:cs/>
        </w:rPr>
        <w:t>ต่างๆ</w:t>
      </w:r>
      <w:proofErr w:type="spellEnd"/>
      <w:r w:rsidR="0015132E">
        <w:rPr>
          <w:rFonts w:hint="cs"/>
          <w:cs/>
        </w:rPr>
        <w:t xml:space="preserve">ในรูปแบบ ไฟล์ </w:t>
      </w:r>
      <w:r w:rsidR="0015132E">
        <w:t xml:space="preserve">excel </w:t>
      </w:r>
      <w:r w:rsidR="0015132E">
        <w:rPr>
          <w:rFonts w:hint="cs"/>
          <w:cs/>
        </w:rPr>
        <w:t>โดยรายงานจจะประกอบไปด้วย</w:t>
      </w:r>
    </w:p>
    <w:p w:rsidR="0015132E" w:rsidRDefault="0015132E" w:rsidP="0015132E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1. </w:t>
      </w:r>
      <w:r w:rsidR="002C7A43">
        <w:rPr>
          <w:rFonts w:hint="cs"/>
          <w:cs/>
        </w:rPr>
        <w:t xml:space="preserve"> </w:t>
      </w:r>
      <w:r>
        <w:rPr>
          <w:rFonts w:hint="cs"/>
          <w:cs/>
        </w:rPr>
        <w:t>รายงานการค้างส่ง</w:t>
      </w:r>
    </w:p>
    <w:p w:rsidR="0015132E" w:rsidRDefault="0015132E" w:rsidP="0015132E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2. </w:t>
      </w:r>
      <w:r w:rsidR="002C7A43">
        <w:rPr>
          <w:rFonts w:hint="cs"/>
          <w:cs/>
        </w:rPr>
        <w:t xml:space="preserve"> </w:t>
      </w:r>
      <w:r>
        <w:rPr>
          <w:rFonts w:hint="cs"/>
          <w:cs/>
        </w:rPr>
        <w:t>รายงานหนังสือที่ถูกยืมมากที่สุด</w:t>
      </w:r>
    </w:p>
    <w:p w:rsidR="002C7A43" w:rsidRDefault="0015132E" w:rsidP="0015132E">
      <w:pPr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3. </w:t>
      </w:r>
      <w:r w:rsidR="002C7A43">
        <w:rPr>
          <w:rFonts w:hint="cs"/>
          <w:cs/>
        </w:rPr>
        <w:t xml:space="preserve"> </w:t>
      </w:r>
      <w:r>
        <w:rPr>
          <w:rFonts w:hint="cs"/>
          <w:cs/>
        </w:rPr>
        <w:t>รายงานผู้ที่ยืมหนังสือมากที่สุด</w:t>
      </w:r>
    </w:p>
    <w:p w:rsidR="0015132E" w:rsidRPr="007E1467" w:rsidDel="00C54319" w:rsidRDefault="0015132E" w:rsidP="00196463">
      <w:pPr>
        <w:ind w:left="720"/>
        <w:rPr>
          <w:del w:id="102" w:author="Pahommie" w:date="2014-11-07T11:11:00Z"/>
          <w:cs/>
        </w:rPr>
      </w:pPr>
    </w:p>
    <w:p w:rsidR="007B4B38" w:rsidRPr="007E1467" w:rsidRDefault="002D5466" w:rsidP="00991A87">
      <w:pPr>
        <w:pStyle w:val="2"/>
      </w:pPr>
      <w:bookmarkStart w:id="103" w:name="_Toc420265817"/>
      <w:bookmarkStart w:id="104" w:name="_Toc487543095"/>
      <w:r w:rsidRPr="007E1467">
        <w:rPr>
          <w:cs/>
        </w:rPr>
        <w:t>แผนใน</w:t>
      </w:r>
      <w:bookmarkEnd w:id="103"/>
      <w:r w:rsidR="003D63AD" w:rsidRPr="007E1467">
        <w:rPr>
          <w:cs/>
        </w:rPr>
        <w:t>การปฏิบัติงาน</w:t>
      </w:r>
      <w:r w:rsidR="00FF74A9" w:rsidRPr="007E1467">
        <w:rPr>
          <w:cs/>
        </w:rPr>
        <w:t>สหกิจศึกษา</w:t>
      </w:r>
      <w:bookmarkEnd w:id="104"/>
    </w:p>
    <w:p w:rsidR="00C6788E" w:rsidRDefault="005F715F" w:rsidP="00B957B4">
      <w:pPr>
        <w:pStyle w:val="ae"/>
      </w:pPr>
      <w:bookmarkStart w:id="105" w:name="_Toc420526494"/>
      <w:bookmarkStart w:id="106" w:name="_Toc420530166"/>
      <w:bookmarkStart w:id="107" w:name="_Toc420530185"/>
      <w:bookmarkStart w:id="108" w:name="_Toc420530461"/>
      <w:bookmarkStart w:id="109" w:name="_Toc420530480"/>
      <w:bookmarkStart w:id="110" w:name="_Toc420530499"/>
      <w:bookmarkStart w:id="111" w:name="_Toc420530518"/>
      <w:bookmarkStart w:id="112" w:name="_Toc420542593"/>
      <w:bookmarkStart w:id="113" w:name="_Toc420543124"/>
      <w:bookmarkStart w:id="114" w:name="_Toc420543186"/>
      <w:bookmarkStart w:id="115" w:name="_Toc424818439"/>
      <w:bookmarkStart w:id="116" w:name="_Toc487546662"/>
      <w:r w:rsidRPr="007E1467">
        <w:rPr>
          <w:cs/>
        </w:rPr>
        <w:t xml:space="preserve">ตารางที่ </w:t>
      </w:r>
      <w:fldSimple w:instr=" STYLEREF 1 \s ">
        <w:r w:rsidR="00A16477">
          <w:rPr>
            <w:noProof/>
          </w:rPr>
          <w:t>1</w:t>
        </w:r>
      </w:fldSimple>
      <w:r w:rsidR="00402ED5">
        <w:rPr>
          <w:cs/>
        </w:rPr>
        <w:noBreakHyphen/>
      </w:r>
      <w:fldSimple w:instr=" SEQ ตารางที่ \* ARABIC \s 1 ">
        <w:r w:rsidR="00A16477">
          <w:rPr>
            <w:noProof/>
          </w:rPr>
          <w:t>1</w:t>
        </w:r>
      </w:fldSimple>
      <w:r w:rsidRPr="007E1467">
        <w:rPr>
          <w:cs/>
        </w:rPr>
        <w:t xml:space="preserve">  </w:t>
      </w:r>
      <w:r w:rsidR="00C6788E" w:rsidRPr="007E1467">
        <w:rPr>
          <w:cs/>
        </w:rPr>
        <w:t>แผนปฏิบัติงานสหกิจ</w:t>
      </w:r>
      <w:r w:rsidR="005F01E1" w:rsidRPr="007E1467">
        <w:rPr>
          <w:cs/>
        </w:rPr>
        <w:t>ศึกษา</w:t>
      </w:r>
      <w:r w:rsidR="00C6788E" w:rsidRPr="007E1467">
        <w:rPr>
          <w:cs/>
        </w:rPr>
        <w:t xml:space="preserve"> ครั้งที่ 1</w:t>
      </w:r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tbl>
      <w:tblPr>
        <w:tblW w:w="525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4"/>
        <w:gridCol w:w="4439"/>
        <w:gridCol w:w="278"/>
        <w:gridCol w:w="278"/>
        <w:gridCol w:w="277"/>
        <w:gridCol w:w="277"/>
        <w:gridCol w:w="277"/>
        <w:gridCol w:w="277"/>
        <w:gridCol w:w="277"/>
        <w:gridCol w:w="277"/>
        <w:gridCol w:w="277"/>
        <w:gridCol w:w="277"/>
        <w:gridCol w:w="277"/>
        <w:gridCol w:w="277"/>
        <w:gridCol w:w="277"/>
        <w:gridCol w:w="277"/>
        <w:gridCol w:w="274"/>
        <w:gridCol w:w="237"/>
      </w:tblGrid>
      <w:tr w:rsidR="00A621C6" w:rsidRPr="00B34504" w:rsidTr="008011AA">
        <w:trPr>
          <w:trHeight w:val="683"/>
          <w:tblHeader/>
          <w:jc w:val="center"/>
        </w:trPr>
        <w:tc>
          <w:tcPr>
            <w:tcW w:w="5000" w:type="pct"/>
            <w:gridSpan w:val="18"/>
            <w:shd w:val="clear" w:color="auto" w:fill="auto"/>
          </w:tcPr>
          <w:p w:rsidR="00A621C6" w:rsidRPr="008011AA" w:rsidRDefault="00A621C6" w:rsidP="008011AA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แผนปฏิบัติงานสหกิจศึกษา</w:t>
            </w:r>
          </w:p>
        </w:tc>
      </w:tr>
      <w:tr w:rsidR="00A621C6" w:rsidRPr="00B34504" w:rsidTr="008011AA">
        <w:trPr>
          <w:trHeight w:val="803"/>
          <w:tblHeader/>
          <w:jc w:val="center"/>
        </w:trPr>
        <w:tc>
          <w:tcPr>
            <w:tcW w:w="2703" w:type="pct"/>
            <w:gridSpan w:val="2"/>
            <w:shd w:val="clear" w:color="auto" w:fill="auto"/>
            <w:vAlign w:val="center"/>
          </w:tcPr>
          <w:p w:rsidR="00A621C6" w:rsidRPr="008011AA" w:rsidRDefault="00A621C6" w:rsidP="008011AA">
            <w:pPr>
              <w:pStyle w:val="a5"/>
              <w:spacing w:before="0" w:line="240" w:lineRule="auto"/>
              <w:ind w:left="337"/>
              <w:jc w:val="center"/>
              <w:rPr>
                <w:rFonts w:eastAsia="Times New Roman" w:cs="TH SarabunPSK"/>
                <w:b/>
                <w:bCs/>
                <w:szCs w:val="32"/>
              </w:rPr>
            </w:pPr>
            <w:r w:rsidRPr="008011AA">
              <w:rPr>
                <w:rFonts w:eastAsia="Times New Roman" w:cs="TH SarabunPSK"/>
                <w:b/>
                <w:bCs/>
                <w:szCs w:val="32"/>
                <w:cs/>
              </w:rPr>
              <w:t>งาน</w:t>
            </w:r>
          </w:p>
        </w:tc>
        <w:tc>
          <w:tcPr>
            <w:tcW w:w="580" w:type="pct"/>
            <w:gridSpan w:val="4"/>
            <w:shd w:val="clear" w:color="auto" w:fill="auto"/>
            <w:vAlign w:val="center"/>
          </w:tcPr>
          <w:p w:rsidR="00A621C6" w:rsidRPr="008011AA" w:rsidRDefault="00A621C6" w:rsidP="008011AA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ส.ค.</w:t>
            </w:r>
          </w:p>
        </w:tc>
        <w:tc>
          <w:tcPr>
            <w:tcW w:w="579" w:type="pct"/>
            <w:gridSpan w:val="4"/>
            <w:shd w:val="clear" w:color="auto" w:fill="auto"/>
            <w:vAlign w:val="center"/>
          </w:tcPr>
          <w:p w:rsidR="00A621C6" w:rsidRPr="008011AA" w:rsidRDefault="00A621C6" w:rsidP="008011AA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 w:hint="cs"/>
                <w:b/>
                <w:bCs/>
                <w:cs/>
              </w:rPr>
              <w:t>ก.ย.</w:t>
            </w:r>
          </w:p>
        </w:tc>
        <w:tc>
          <w:tcPr>
            <w:tcW w:w="579" w:type="pct"/>
            <w:gridSpan w:val="4"/>
            <w:shd w:val="clear" w:color="auto" w:fill="auto"/>
            <w:vAlign w:val="center"/>
          </w:tcPr>
          <w:p w:rsidR="00A621C6" w:rsidRPr="008011AA" w:rsidRDefault="00A621C6" w:rsidP="008011AA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ต.ค.</w:t>
            </w:r>
          </w:p>
        </w:tc>
        <w:tc>
          <w:tcPr>
            <w:tcW w:w="559" w:type="pct"/>
            <w:gridSpan w:val="4"/>
            <w:shd w:val="clear" w:color="auto" w:fill="auto"/>
            <w:vAlign w:val="center"/>
          </w:tcPr>
          <w:p w:rsidR="00A621C6" w:rsidRPr="008011AA" w:rsidRDefault="00A621C6" w:rsidP="008011AA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พ.ย.</w:t>
            </w:r>
          </w:p>
        </w:tc>
      </w:tr>
      <w:tr w:rsidR="00A621C6" w:rsidRPr="00B34504" w:rsidTr="008011AA">
        <w:trPr>
          <w:trHeight w:val="458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A621C6" w:rsidRPr="008011AA" w:rsidRDefault="00A621C6" w:rsidP="008011AA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1</w:t>
            </w:r>
            <w:r w:rsidRPr="008011AA">
              <w:rPr>
                <w:rFonts w:eastAsia="Times New Roman"/>
                <w:cs/>
              </w:rPr>
              <w:t>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A621C6" w:rsidRPr="008011AA" w:rsidRDefault="00A621C6" w:rsidP="008011AA">
            <w:pPr>
              <w:spacing w:before="0"/>
              <w:jc w:val="both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Project Identification</w:t>
            </w:r>
          </w:p>
        </w:tc>
        <w:tc>
          <w:tcPr>
            <w:tcW w:w="145" w:type="pct"/>
            <w:shd w:val="clear" w:color="auto" w:fill="A6A6A6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</w:tr>
      <w:tr w:rsidR="00A621C6" w:rsidRPr="00B34504" w:rsidTr="008011AA">
        <w:trPr>
          <w:trHeight w:val="404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A621C6" w:rsidRPr="008011AA" w:rsidRDefault="00A621C6" w:rsidP="008011AA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2</w:t>
            </w:r>
            <w:r w:rsidRPr="008011AA">
              <w:rPr>
                <w:rFonts w:eastAsia="Times New Roman"/>
                <w:cs/>
              </w:rPr>
              <w:t>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A621C6" w:rsidRPr="008011AA" w:rsidRDefault="00A621C6" w:rsidP="008011AA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Initiating and Planning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</w:tr>
      <w:tr w:rsidR="00A621C6" w:rsidRPr="00B34504" w:rsidTr="008011AA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A621C6" w:rsidRPr="008011AA" w:rsidRDefault="00A621C6" w:rsidP="008011AA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3</w:t>
            </w:r>
            <w:r w:rsidRPr="008011AA">
              <w:rPr>
                <w:rFonts w:eastAsia="Times New Roman"/>
                <w:cs/>
              </w:rPr>
              <w:t>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A621C6" w:rsidRPr="008011AA" w:rsidRDefault="00A621C6" w:rsidP="008011AA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System Analysis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</w:tr>
      <w:tr w:rsidR="00A621C6" w:rsidRPr="00B34504" w:rsidTr="008011AA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A621C6" w:rsidRPr="008011AA" w:rsidRDefault="00A621C6" w:rsidP="008011AA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4.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A621C6" w:rsidRPr="008011AA" w:rsidRDefault="00A621C6" w:rsidP="008011AA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Database Design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</w:tr>
      <w:tr w:rsidR="00A621C6" w:rsidRPr="00B34504" w:rsidTr="008011AA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A621C6" w:rsidRPr="008011AA" w:rsidRDefault="00A621C6" w:rsidP="008011AA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5.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A621C6" w:rsidRPr="008011AA" w:rsidRDefault="00A621C6" w:rsidP="008011AA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Logical Design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</w:tr>
      <w:tr w:rsidR="00A621C6" w:rsidRPr="00B34504" w:rsidTr="008011AA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A621C6" w:rsidRPr="008011AA" w:rsidRDefault="00A621C6" w:rsidP="008011AA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6.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A621C6" w:rsidRPr="008011AA" w:rsidRDefault="00A621C6" w:rsidP="008011AA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Physical Design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</w:tr>
      <w:tr w:rsidR="00A621C6" w:rsidRPr="00B34504" w:rsidTr="008011AA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A621C6" w:rsidRPr="008011AA" w:rsidRDefault="00A621C6" w:rsidP="008011AA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7.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A621C6" w:rsidRPr="008011AA" w:rsidRDefault="00A621C6" w:rsidP="008011AA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Mock up Interface Design &amp; Presentation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</w:tr>
      <w:tr w:rsidR="00A621C6" w:rsidRPr="00B34504" w:rsidTr="008011AA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A621C6" w:rsidRPr="008011AA" w:rsidRDefault="00A621C6" w:rsidP="008011AA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8.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A621C6" w:rsidRPr="008011AA" w:rsidRDefault="00A621C6" w:rsidP="008011AA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System Implement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</w:tr>
      <w:tr w:rsidR="00A621C6" w:rsidRPr="00B34504" w:rsidTr="008011AA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A621C6" w:rsidRPr="008011AA" w:rsidRDefault="00A621C6" w:rsidP="008011AA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9.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A621C6" w:rsidRPr="008011AA" w:rsidRDefault="00A621C6" w:rsidP="008011AA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System Maintenance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6A6A6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</w:tr>
      <w:tr w:rsidR="00A621C6" w:rsidRPr="00B34504" w:rsidTr="008011AA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A621C6" w:rsidRPr="008011AA" w:rsidRDefault="00A621C6" w:rsidP="008011AA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lastRenderedPageBreak/>
              <w:t>10.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A621C6" w:rsidRPr="008011AA" w:rsidRDefault="00A621C6" w:rsidP="008011AA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Training users on a new system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6A6A6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</w:tr>
      <w:tr w:rsidR="00A621C6" w:rsidRPr="00B34504" w:rsidTr="008011AA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A621C6" w:rsidRPr="008011AA" w:rsidRDefault="00A621C6" w:rsidP="008011AA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11.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A621C6" w:rsidRPr="008011AA" w:rsidRDefault="00A621C6" w:rsidP="008011AA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Help &amp; Support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6A6A6"/>
            <w:vAlign w:val="center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A621C6" w:rsidRPr="008011AA" w:rsidRDefault="00A621C6" w:rsidP="008011AA">
            <w:pPr>
              <w:jc w:val="center"/>
              <w:rPr>
                <w:rFonts w:eastAsia="Times New Roman"/>
              </w:rPr>
            </w:pPr>
          </w:p>
        </w:tc>
      </w:tr>
    </w:tbl>
    <w:p w:rsidR="00B34504" w:rsidRPr="007E1467" w:rsidRDefault="00B34504" w:rsidP="00991A87">
      <w:pPr>
        <w:pStyle w:val="ae"/>
      </w:pPr>
    </w:p>
    <w:p w:rsidR="009F7F5E" w:rsidRPr="007E1467" w:rsidRDefault="009F7F5E" w:rsidP="00991A87">
      <w:pPr>
        <w:pStyle w:val="2"/>
      </w:pPr>
      <w:bookmarkStart w:id="117" w:name="_Toc420265823"/>
      <w:bookmarkStart w:id="118" w:name="_Toc487543096"/>
      <w:r w:rsidRPr="007E1467">
        <w:rPr>
          <w:cs/>
        </w:rPr>
        <w:t>ดัชนีชี้วัดความสำเร็จของ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117"/>
      <w:bookmarkEnd w:id="118"/>
    </w:p>
    <w:p w:rsidR="00C1557A" w:rsidRPr="001E2836" w:rsidRDefault="00C1557A" w:rsidP="00991A87">
      <w:pPr>
        <w:spacing w:line="240" w:lineRule="auto"/>
        <w:ind w:firstLine="720"/>
        <w:rPr>
          <w:color w:val="000000"/>
        </w:rPr>
      </w:pPr>
      <w:r w:rsidRPr="001E2836">
        <w:rPr>
          <w:rFonts w:hint="cs"/>
          <w:color w:val="000000"/>
          <w:cs/>
        </w:rPr>
        <w:t>สหกิจศึกษา เป็นระบบการศึกษาที่เน้นในด้านการปฏิบัติงานในสถานประกอบการอย่างมีระบบ เสมือนหนึ่งเป็นพนักงาน (ชั่วคราว) ซึ่งตัวชี้วัดความสำเร็จในการดำเนินงานสหกิจศึกษานั้นได้วิเคราะห์จากแผนการดำเนินงานของผู้ปฏิบัติสหกิจศึกษา ตามวัตถุประสงค์ที่ได้รับดังนี้</w:t>
      </w:r>
    </w:p>
    <w:p w:rsidR="00DF7A7B" w:rsidRPr="0036361F" w:rsidRDefault="003746FB" w:rsidP="008656B5">
      <w:pPr>
        <w:pStyle w:val="ae"/>
        <w:ind w:firstLine="450"/>
      </w:pPr>
      <w:r w:rsidRPr="003746FB">
        <w:rPr>
          <w:rFonts w:hint="cs"/>
          <w:cs/>
        </w:rPr>
        <w:t>เพื่อให้ผู้ปฏิบัติสหกิจศึกษาได้เรียนรู้การเป็นวิศวกรรมซอฟต์แวร์ที่มีความซื่อสัตย์สุจริต มีวินัย และปฏิบัติตาม</w:t>
      </w:r>
      <w:proofErr w:type="spellStart"/>
      <w:r w:rsidRPr="003746FB">
        <w:rPr>
          <w:rFonts w:hint="cs"/>
          <w:cs/>
        </w:rPr>
        <w:t>กฏ</w:t>
      </w:r>
      <w:proofErr w:type="spellEnd"/>
      <w:r w:rsidRPr="003746FB">
        <w:rPr>
          <w:rFonts w:hint="cs"/>
          <w:cs/>
        </w:rPr>
        <w:t xml:space="preserve">ระเบียบขององค์กร สามารถประเมินได้จากบันทึกเวลาทำงาน โดยต้องตรงต่อเวลาในการเข้าทำงานมากกว่าร้อยละ </w:t>
      </w:r>
      <w:r w:rsidRPr="003746FB">
        <w:rPr>
          <w:rFonts w:hint="cs"/>
        </w:rPr>
        <w:t xml:space="preserve">80 </w:t>
      </w:r>
      <w:r w:rsidRPr="003746FB">
        <w:rPr>
          <w:rFonts w:hint="cs"/>
          <w:cs/>
        </w:rPr>
        <w:t>ของเวลาการทำงาน ซึ่งตรวจสอบได้จากบลาๆ</w:t>
      </w:r>
    </w:p>
    <w:p w:rsidR="009F7F5E" w:rsidRPr="001E2836" w:rsidRDefault="00C1557A" w:rsidP="00C1557A">
      <w:pPr>
        <w:pStyle w:val="a5"/>
        <w:numPr>
          <w:ilvl w:val="0"/>
          <w:numId w:val="362"/>
        </w:numPr>
        <w:spacing w:line="240" w:lineRule="auto"/>
        <w:rPr>
          <w:rFonts w:cs="TH SarabunPSK"/>
          <w:color w:val="000000"/>
          <w:szCs w:val="32"/>
        </w:rPr>
      </w:pPr>
      <w:r w:rsidRPr="001E2836">
        <w:rPr>
          <w:rFonts w:cs="TH SarabunPSK" w:hint="cs"/>
          <w:color w:val="000000"/>
          <w:szCs w:val="32"/>
          <w:cs/>
        </w:rPr>
        <w:t>เพื่อให้ผู้ปฏิบัติ</w:t>
      </w:r>
      <w:r w:rsidR="00A74473" w:rsidRPr="001E2836">
        <w:rPr>
          <w:rFonts w:cs="TH SarabunPSK" w:hint="cs"/>
          <w:color w:val="000000"/>
          <w:szCs w:val="32"/>
          <w:cs/>
        </w:rPr>
        <w:t>สหกิจศึกษามีความสามารถในการพัฒนา</w:t>
      </w:r>
      <w:r w:rsidR="003746FB" w:rsidRPr="001E2836">
        <w:rPr>
          <w:rFonts w:cs="TH SarabunPSK" w:hint="cs"/>
          <w:color w:val="000000"/>
          <w:szCs w:val="32"/>
          <w:cs/>
        </w:rPr>
        <w:t>โปรแกรม ให้ตรงตามความต้องการ การวิเคราะห์ และออกแบบระบบ โดยสามารถศึกษาได้จากเอกสารหน้า บลาๆ</w:t>
      </w:r>
      <w:r w:rsidR="00625429" w:rsidRPr="001E2836">
        <w:rPr>
          <w:rFonts w:cs="TH SarabunPSK" w:hint="cs"/>
          <w:color w:val="000000"/>
          <w:szCs w:val="32"/>
          <w:cs/>
        </w:rPr>
        <w:t xml:space="preserve"> </w:t>
      </w:r>
    </w:p>
    <w:p w:rsidR="008379FF" w:rsidRPr="001E2836" w:rsidRDefault="008379FF" w:rsidP="00A74473">
      <w:pPr>
        <w:pStyle w:val="a5"/>
        <w:numPr>
          <w:ilvl w:val="0"/>
          <w:numId w:val="362"/>
        </w:numPr>
        <w:spacing w:line="240" w:lineRule="auto"/>
        <w:rPr>
          <w:rFonts w:cs="TH SarabunPSK"/>
          <w:color w:val="000000"/>
          <w:szCs w:val="32"/>
          <w:cs/>
        </w:rPr>
      </w:pPr>
      <w:r w:rsidRPr="001E2836">
        <w:rPr>
          <w:rFonts w:cs="TH SarabunPSK" w:hint="cs"/>
          <w:color w:val="000000"/>
          <w:szCs w:val="32"/>
          <w:cs/>
        </w:rPr>
        <w:t>เพื่อให้</w:t>
      </w:r>
      <w:proofErr w:type="spellStart"/>
      <w:r w:rsidRPr="001E2836">
        <w:rPr>
          <w:rFonts w:cs="TH SarabunPSK" w:hint="cs"/>
          <w:color w:val="000000"/>
          <w:szCs w:val="32"/>
          <w:cs/>
        </w:rPr>
        <w:t>ผู</w:t>
      </w:r>
      <w:proofErr w:type="spellEnd"/>
      <w:r w:rsidRPr="001E2836">
        <w:rPr>
          <w:rFonts w:cs="TH SarabunPSK" w:hint="cs"/>
          <w:color w:val="000000"/>
          <w:szCs w:val="32"/>
          <w:cs/>
        </w:rPr>
        <w:t>ปฏิบัติสหกิจศึกษาสามารถทำงานที่ได้รับมอบหมาย</w:t>
      </w:r>
      <w:r w:rsidR="00A74473" w:rsidRPr="001E2836">
        <w:rPr>
          <w:rFonts w:cs="TH SarabunPSK" w:hint="cs"/>
          <w:color w:val="000000"/>
          <w:szCs w:val="32"/>
          <w:cs/>
        </w:rPr>
        <w:t xml:space="preserve">สำเร็จตรงตามเวลา สามารถประเมินได้จากแผนการทำงาน </w:t>
      </w:r>
      <w:proofErr w:type="spellStart"/>
      <w:r w:rsidR="00A74473" w:rsidRPr="001E2836">
        <w:rPr>
          <w:rFonts w:cs="TH SarabunPSK" w:hint="cs"/>
          <w:color w:val="000000"/>
          <w:szCs w:val="32"/>
          <w:cs/>
        </w:rPr>
        <w:t>โตย</w:t>
      </w:r>
      <w:proofErr w:type="spellEnd"/>
      <w:r w:rsidR="00A74473" w:rsidRPr="001E2836">
        <w:rPr>
          <w:rFonts w:cs="TH SarabunPSK" w:hint="cs"/>
          <w:color w:val="000000"/>
          <w:szCs w:val="32"/>
          <w:cs/>
        </w:rPr>
        <w:t>ต้อง</w:t>
      </w:r>
      <w:r w:rsidRPr="001E2836">
        <w:rPr>
          <w:rFonts w:cs="TH SarabunPSK" w:hint="cs"/>
          <w:color w:val="000000"/>
          <w:szCs w:val="32"/>
          <w:cs/>
        </w:rPr>
        <w:t>ส่</w:t>
      </w:r>
      <w:r w:rsidR="00FF603D" w:rsidRPr="001E2836">
        <w:rPr>
          <w:rFonts w:cs="TH SarabunPSK" w:hint="cs"/>
          <w:color w:val="000000"/>
          <w:szCs w:val="32"/>
          <w:cs/>
        </w:rPr>
        <w:t>งมอบ</w:t>
      </w:r>
      <w:r w:rsidRPr="001E2836">
        <w:rPr>
          <w:rFonts w:cs="TH SarabunPSK" w:hint="cs"/>
          <w:color w:val="000000"/>
          <w:szCs w:val="32"/>
          <w:cs/>
        </w:rPr>
        <w:t>งานที่ได้รับมอบหมาย</w:t>
      </w:r>
      <w:r w:rsidRPr="001E2836">
        <w:rPr>
          <w:rFonts w:cs="TH SarabunPSK" w:hint="cs"/>
          <w:color w:val="000000"/>
          <w:szCs w:val="32"/>
        </w:rPr>
        <w:t xml:space="preserve"> </w:t>
      </w:r>
      <w:r w:rsidRPr="001E2836">
        <w:rPr>
          <w:rFonts w:cs="TH SarabunPSK" w:hint="cs"/>
          <w:color w:val="000000"/>
          <w:szCs w:val="32"/>
          <w:cs/>
        </w:rPr>
        <w:t xml:space="preserve">ตรงตามเวลาร้อยละ </w:t>
      </w:r>
      <w:r w:rsidRPr="001E2836">
        <w:rPr>
          <w:rFonts w:cs="TH SarabunPSK" w:hint="cs"/>
          <w:color w:val="000000"/>
          <w:szCs w:val="32"/>
        </w:rPr>
        <w:t xml:space="preserve">80 </w:t>
      </w:r>
      <w:r w:rsidRPr="001E2836">
        <w:rPr>
          <w:rFonts w:cs="TH SarabunPSK" w:hint="cs"/>
          <w:color w:val="000000"/>
          <w:szCs w:val="32"/>
          <w:cs/>
        </w:rPr>
        <w:t>ซึ่งวัดได้จาก แผนปฏิบัติงานจริง</w:t>
      </w:r>
      <w:r w:rsidR="00A74473" w:rsidRPr="001E2836">
        <w:rPr>
          <w:rFonts w:cs="TH SarabunPSK" w:hint="cs"/>
          <w:color w:val="000000"/>
          <w:szCs w:val="32"/>
          <w:cs/>
        </w:rPr>
        <w:t>(ประมาณนี้)</w:t>
      </w:r>
    </w:p>
    <w:p w:rsidR="008379FF" w:rsidRPr="000A0E15" w:rsidRDefault="003746FB" w:rsidP="008379FF">
      <w:pPr>
        <w:pStyle w:val="a5"/>
        <w:numPr>
          <w:ilvl w:val="0"/>
          <w:numId w:val="362"/>
        </w:numPr>
        <w:spacing w:line="240" w:lineRule="auto"/>
        <w:rPr>
          <w:rFonts w:cs="TH SarabunPSK"/>
          <w:color w:val="FF0000"/>
          <w:szCs w:val="32"/>
        </w:rPr>
      </w:pPr>
      <w:r w:rsidRPr="001E2836">
        <w:rPr>
          <w:rFonts w:cs="TH SarabunPSK" w:hint="cs"/>
          <w:color w:val="000000"/>
          <w:szCs w:val="32"/>
          <w:cs/>
        </w:rPr>
        <w:t xml:space="preserve">เพื่อให้ผู้ปฏิบัติสหกิจศึกษามีความสามารถด้านการวิเคราะห์ และออกแบบระบบ </w:t>
      </w:r>
      <w:r w:rsidR="000A0E15" w:rsidRPr="001E2836">
        <w:rPr>
          <w:rFonts w:cs="TH SarabunPSK" w:hint="cs"/>
          <w:color w:val="000000"/>
          <w:sz w:val="24"/>
          <w:szCs w:val="32"/>
          <w:cs/>
        </w:rPr>
        <w:t>วัดได้</w:t>
      </w:r>
      <w:r w:rsidRPr="001E2836">
        <w:rPr>
          <w:rFonts w:cs="TH SarabunPSK" w:hint="cs"/>
          <w:color w:val="000000"/>
          <w:szCs w:val="32"/>
          <w:cs/>
        </w:rPr>
        <w:t xml:space="preserve">จากเอกสารการออกแบบระบบ </w:t>
      </w:r>
    </w:p>
    <w:p w:rsidR="00665772" w:rsidRPr="007E1467" w:rsidRDefault="00665772" w:rsidP="00991A87">
      <w:pPr>
        <w:pStyle w:val="1"/>
        <w:spacing w:line="240" w:lineRule="auto"/>
        <w:rPr>
          <w:rFonts w:cs="Angsana New"/>
          <w:cs/>
        </w:rPr>
        <w:sectPr w:rsidR="00665772" w:rsidRPr="007E1467" w:rsidSect="00232BD9">
          <w:headerReference w:type="default" r:id="rId14"/>
          <w:pgSz w:w="11906" w:h="16838" w:code="9"/>
          <w:pgMar w:top="2160" w:right="1152" w:bottom="1008" w:left="1872" w:header="1008" w:footer="720" w:gutter="0"/>
          <w:pgNumType w:start="1"/>
          <w:cols w:space="708"/>
          <w:titlePg/>
          <w:docGrid w:linePitch="435"/>
        </w:sectPr>
      </w:pPr>
    </w:p>
    <w:p w:rsidR="00EF3FD5" w:rsidRPr="007E1467" w:rsidRDefault="00A87D64" w:rsidP="00991A87">
      <w:pPr>
        <w:pStyle w:val="1"/>
        <w:spacing w:line="240" w:lineRule="auto"/>
      </w:pPr>
      <w:bookmarkStart w:id="119" w:name="_Toc487543097"/>
      <w:bookmarkStart w:id="120" w:name="_Toc420525067"/>
      <w:r>
        <w:rPr>
          <w:cs/>
        </w:rPr>
        <w:lastRenderedPageBreak/>
        <w:br/>
      </w:r>
      <w:r w:rsidR="00907D3B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5142865</wp:posOffset>
                </wp:positionH>
                <wp:positionV relativeFrom="paragraph">
                  <wp:posOffset>-763905</wp:posOffset>
                </wp:positionV>
                <wp:extent cx="457200" cy="457200"/>
                <wp:effectExtent l="0" t="0" r="0" b="0"/>
                <wp:wrapNone/>
                <wp:docPr id="58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9C209D" id="Rectangle 11" o:spid="_x0000_s1026" style="position:absolute;margin-left:404.95pt;margin-top:-60.15pt;width:36pt;height:36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" fillcolor="window" stroked="f" strokeweight="1pt"/>
            </w:pict>
          </mc:Fallback>
        </mc:AlternateContent>
      </w:r>
      <w:r w:rsidR="00EF3FD5" w:rsidRPr="007E1467">
        <w:rPr>
          <w:cs/>
        </w:rPr>
        <w:br/>
        <w:t>หลักการและทฤษฎีที่เกี่ยวข้อง</w:t>
      </w:r>
      <w:bookmarkEnd w:id="119"/>
    </w:p>
    <w:bookmarkEnd w:id="120"/>
    <w:p w:rsidR="001C2674" w:rsidRPr="007E1467" w:rsidDel="006D0F84" w:rsidRDefault="001C2674" w:rsidP="00991A87">
      <w:pPr>
        <w:spacing w:line="240" w:lineRule="auto"/>
        <w:rPr>
          <w:del w:id="121" w:author="Pahommie" w:date="2014-11-21T11:42:00Z"/>
        </w:rPr>
      </w:pPr>
    </w:p>
    <w:p w:rsidR="0094617B" w:rsidRPr="007E1467" w:rsidRDefault="0094617B" w:rsidP="00BC7823">
      <w:pPr>
        <w:tabs>
          <w:tab w:val="left" w:pos="1065"/>
        </w:tabs>
        <w:spacing w:after="0" w:line="240" w:lineRule="auto"/>
        <w:jc w:val="both"/>
      </w:pPr>
    </w:p>
    <w:p w:rsidR="0086754B" w:rsidRPr="00CD6EC9" w:rsidRDefault="0086754B" w:rsidP="0086754B">
      <w:pPr>
        <w:spacing w:after="0" w:line="240" w:lineRule="auto"/>
        <w:ind w:firstLine="709"/>
      </w:pPr>
      <w:bookmarkStart w:id="122" w:name="_Toc399842565"/>
      <w:r w:rsidRPr="00CD6EC9">
        <w:rPr>
          <w:rFonts w:hint="cs"/>
          <w:cs/>
        </w:rPr>
        <w:t>ระบบการจัดการห้องสมุดถูกพัฒนาขึ้นเพื่ออำนวยความสะดวก และแก้ไขปัญหาการทำงาน</w:t>
      </w:r>
    </w:p>
    <w:p w:rsidR="0086754B" w:rsidRPr="00CD6EC9" w:rsidRDefault="0086754B" w:rsidP="0086754B">
      <w:pPr>
        <w:spacing w:after="0" w:line="240" w:lineRule="auto"/>
      </w:pPr>
      <w:r w:rsidRPr="00CD6EC9">
        <w:rPr>
          <w:rFonts w:hint="cs"/>
          <w:cs/>
        </w:rPr>
        <w:t>โดยผู้</w:t>
      </w:r>
      <w:proofErr w:type="spellStart"/>
      <w:r w:rsidRPr="00CD6EC9">
        <w:rPr>
          <w:rFonts w:hint="cs"/>
          <w:cs/>
        </w:rPr>
        <w:t>ปฏิบัตสห</w:t>
      </w:r>
      <w:proofErr w:type="spellEnd"/>
      <w:r w:rsidRPr="00CD6EC9">
        <w:rPr>
          <w:rFonts w:hint="cs"/>
          <w:cs/>
        </w:rPr>
        <w:t>กิจศึกษาได้ทำการศึกษา</w:t>
      </w:r>
      <w:proofErr w:type="spellStart"/>
      <w:r w:rsidRPr="00CD6EC9">
        <w:rPr>
          <w:rFonts w:hint="cs"/>
          <w:cs/>
        </w:rPr>
        <w:t>ทฤษฏี</w:t>
      </w:r>
      <w:proofErr w:type="spellEnd"/>
      <w:r w:rsidRPr="00CD6EC9">
        <w:rPr>
          <w:rFonts w:hint="cs"/>
          <w:cs/>
        </w:rPr>
        <w:t>ที่เกี่ยวข้องกับระบบการจัดการห้องสมุด รวมถึงการศึกษาเครื่องมือ และภาษา</w:t>
      </w:r>
      <w:proofErr w:type="spellStart"/>
      <w:r w:rsidRPr="00CD6EC9">
        <w:rPr>
          <w:rFonts w:hint="cs"/>
          <w:cs/>
        </w:rPr>
        <w:t>ต่างๆ</w:t>
      </w:r>
      <w:proofErr w:type="spellEnd"/>
      <w:r w:rsidRPr="00CD6EC9">
        <w:rPr>
          <w:rFonts w:hint="cs"/>
          <w:cs/>
        </w:rPr>
        <w:t>ที่ใช้พัฒนาระบบ เพื่อให้มีความรู้ ความเข้าใจ และพัฒนาระบบให้ถูกต้องตามขอบเขตการดำเนินงาน และ</w:t>
      </w:r>
      <w:proofErr w:type="spellStart"/>
      <w:r w:rsidRPr="00CD6EC9">
        <w:rPr>
          <w:rFonts w:hint="cs"/>
          <w:cs/>
        </w:rPr>
        <w:t>ตรว</w:t>
      </w:r>
      <w:proofErr w:type="spellEnd"/>
      <w:r w:rsidRPr="00CD6EC9">
        <w:rPr>
          <w:rFonts w:hint="cs"/>
          <w:cs/>
        </w:rPr>
        <w:t>ตามความต้องการของผู้ใช้ระบบ</w:t>
      </w:r>
    </w:p>
    <w:p w:rsidR="0086754B" w:rsidRPr="00CD6EC9" w:rsidRDefault="0086754B" w:rsidP="0086754B">
      <w:pPr>
        <w:spacing w:after="0" w:line="240" w:lineRule="auto"/>
      </w:pPr>
      <w:r w:rsidRPr="00CD6EC9">
        <w:rPr>
          <w:cs/>
        </w:rPr>
        <w:tab/>
        <w:t>ในส่วน</w:t>
      </w:r>
      <w:r w:rsidRPr="00CD6EC9">
        <w:rPr>
          <w:rFonts w:hint="cs"/>
          <w:cs/>
        </w:rPr>
        <w:t>นี้จะเป็นการอธิบายถึงรายละเอียดของหลักการ และ</w:t>
      </w:r>
      <w:proofErr w:type="spellStart"/>
      <w:r w:rsidRPr="00CD6EC9">
        <w:rPr>
          <w:rFonts w:hint="cs"/>
          <w:cs/>
        </w:rPr>
        <w:t>ทฤษฏี</w:t>
      </w:r>
      <w:proofErr w:type="spellEnd"/>
      <w:r w:rsidRPr="00CD6EC9">
        <w:rPr>
          <w:rFonts w:hint="cs"/>
          <w:cs/>
        </w:rPr>
        <w:t>ที่เกี่ยวข้องได้แก่ คำศัพท์เฉพาะ</w:t>
      </w:r>
    </w:p>
    <w:p w:rsidR="0086754B" w:rsidRPr="00CD6EC9" w:rsidRDefault="0086754B" w:rsidP="0086754B">
      <w:pPr>
        <w:spacing w:after="0" w:line="240" w:lineRule="auto"/>
        <w:rPr>
          <w:cs/>
        </w:rPr>
      </w:pPr>
      <w:r w:rsidRPr="00CD6EC9">
        <w:rPr>
          <w:cs/>
        </w:rPr>
        <w:t>งานวิจัย</w:t>
      </w:r>
      <w:r w:rsidRPr="00CD6EC9">
        <w:rPr>
          <w:rFonts w:hint="cs"/>
          <w:cs/>
        </w:rPr>
        <w:t xml:space="preserve"> หรือบทความ ระบบ</w:t>
      </w:r>
      <w:r w:rsidR="00B55C98" w:rsidRPr="00CD6EC9">
        <w:rPr>
          <w:rFonts w:hint="cs"/>
          <w:cs/>
        </w:rPr>
        <w:t>สารสนเทศเก่าที่ศึกษา และเครื่องมือเทคโนโลยี ที่เกี่ยวข้อง</w:t>
      </w:r>
      <w:proofErr w:type="spellStart"/>
      <w:r w:rsidR="00B55C98" w:rsidRPr="00CD6EC9">
        <w:rPr>
          <w:rFonts w:hint="cs"/>
          <w:cs/>
        </w:rPr>
        <w:t>ต่างๆ</w:t>
      </w:r>
      <w:proofErr w:type="spellEnd"/>
      <w:r w:rsidRPr="00CD6EC9">
        <w:rPr>
          <w:rFonts w:hint="cs"/>
          <w:cs/>
        </w:rPr>
        <w:tab/>
      </w:r>
    </w:p>
    <w:p w:rsidR="0086754B" w:rsidRPr="007E1467" w:rsidRDefault="0086754B" w:rsidP="00991A87">
      <w:pPr>
        <w:spacing w:after="0" w:line="240" w:lineRule="auto"/>
        <w:ind w:firstLine="709"/>
        <w:rPr>
          <w:color w:val="FF0000"/>
        </w:rPr>
      </w:pPr>
    </w:p>
    <w:p w:rsidR="001C2674" w:rsidRPr="007E1467" w:rsidRDefault="001C2674" w:rsidP="00991A87">
      <w:pPr>
        <w:pStyle w:val="2"/>
      </w:pPr>
      <w:bookmarkStart w:id="123" w:name="_Toc487543098"/>
      <w:r w:rsidRPr="007E1467">
        <w:rPr>
          <w:cs/>
        </w:rPr>
        <w:t>นิยามศัพท์</w:t>
      </w:r>
      <w:bookmarkEnd w:id="122"/>
      <w:r w:rsidR="00877347" w:rsidRPr="007E1467">
        <w:rPr>
          <w:cs/>
        </w:rPr>
        <w:t>เฉพาะ</w:t>
      </w:r>
      <w:bookmarkEnd w:id="123"/>
    </w:p>
    <w:p w:rsidR="00CD6EC9" w:rsidRPr="00CD6EC9" w:rsidRDefault="00CD6EC9" w:rsidP="00991A87">
      <w:pPr>
        <w:spacing w:after="0" w:line="240" w:lineRule="auto"/>
        <w:ind w:firstLine="709"/>
      </w:pPr>
      <w:r w:rsidRPr="00CD6EC9">
        <w:rPr>
          <w:rFonts w:hint="cs"/>
          <w:cs/>
        </w:rPr>
        <w:t>ในการพัฒนาระบบห้องสมุดนั้นมีการใช้ศัพท์เฉพาะต่างกันออกไปตามแต่ละสถานที่ใช้งาน</w:t>
      </w:r>
    </w:p>
    <w:p w:rsidR="00CD6EC9" w:rsidRPr="00CD6EC9" w:rsidRDefault="00CD6EC9" w:rsidP="00CD6EC9">
      <w:pPr>
        <w:spacing w:after="0" w:line="240" w:lineRule="auto"/>
      </w:pPr>
      <w:r w:rsidRPr="00CD6EC9">
        <w:rPr>
          <w:rFonts w:hint="cs"/>
          <w:cs/>
        </w:rPr>
        <w:t>ซึ่งคำศัพท์เดียวกันนั้น อาจมีความหมายคล้ายกัน หรือไม่เหมือนกันแล้วแต่จะนิยาม</w:t>
      </w:r>
    </w:p>
    <w:p w:rsidR="00D211A9" w:rsidRPr="00CD6EC9" w:rsidRDefault="00CD6EC9" w:rsidP="00CD6EC9">
      <w:pPr>
        <w:spacing w:after="0" w:line="240" w:lineRule="auto"/>
      </w:pPr>
      <w:r w:rsidRPr="00CD6EC9">
        <w:rPr>
          <w:rFonts w:hint="cs"/>
          <w:cs/>
        </w:rPr>
        <w:t>ในส่วนนี้จะแสดงถึงรายละเอียดของศัพท์เฉพาะที่มีในระบบ</w:t>
      </w:r>
      <w:r>
        <w:rPr>
          <w:rFonts w:hint="cs"/>
          <w:cs/>
        </w:rPr>
        <w:t xml:space="preserve"> ดังตารางที่ </w:t>
      </w:r>
      <w:r>
        <w:t>2-1</w:t>
      </w:r>
    </w:p>
    <w:p w:rsidR="009F7F5E" w:rsidRPr="007E1467" w:rsidRDefault="00F328C5" w:rsidP="00991A87">
      <w:pPr>
        <w:pStyle w:val="ae"/>
      </w:pPr>
      <w:bookmarkStart w:id="124" w:name="_Toc420526498"/>
      <w:bookmarkStart w:id="125" w:name="_Toc420530170"/>
      <w:bookmarkStart w:id="126" w:name="_Toc420530189"/>
      <w:bookmarkStart w:id="127" w:name="_Toc420530465"/>
      <w:bookmarkStart w:id="128" w:name="_Toc420530484"/>
      <w:bookmarkStart w:id="129" w:name="_Toc420530503"/>
      <w:bookmarkStart w:id="130" w:name="_Toc420530522"/>
      <w:bookmarkStart w:id="131" w:name="_Toc420542597"/>
      <w:bookmarkStart w:id="132" w:name="_Toc420543128"/>
      <w:bookmarkStart w:id="133" w:name="_Toc420543190"/>
      <w:bookmarkStart w:id="134" w:name="_Toc424818441"/>
      <w:bookmarkStart w:id="135" w:name="_Toc487546664"/>
      <w:r w:rsidRPr="007E1467">
        <w:rPr>
          <w:cs/>
        </w:rPr>
        <w:t xml:space="preserve">ตารางที่ </w:t>
      </w:r>
      <w:fldSimple w:instr=" STYLEREF 1 \s ">
        <w:r w:rsidR="00A16477">
          <w:rPr>
            <w:noProof/>
          </w:rPr>
          <w:t>2</w:t>
        </w:r>
      </w:fldSimple>
      <w:r w:rsidR="00402ED5">
        <w:rPr>
          <w:cs/>
        </w:rPr>
        <w:noBreakHyphen/>
      </w:r>
      <w:fldSimple w:instr=" SEQ ตารางที่ \* ARABIC \s 1 ">
        <w:r w:rsidR="00A16477">
          <w:rPr>
            <w:noProof/>
          </w:rPr>
          <w:t>1</w:t>
        </w:r>
      </w:fldSimple>
      <w:r w:rsidRPr="007E1467">
        <w:rPr>
          <w:cs/>
        </w:rPr>
        <w:t xml:space="preserve">  </w:t>
      </w:r>
      <w:r w:rsidR="009F7F5E" w:rsidRPr="007E1467">
        <w:rPr>
          <w:cs/>
        </w:rPr>
        <w:t>คำศัพท์</w:t>
      </w:r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r w:rsidR="00323873" w:rsidRPr="007E1467">
        <w:rPr>
          <w:cs/>
        </w:rPr>
        <w:t>เฉพาะ</w:t>
      </w:r>
      <w:bookmarkEnd w:id="134"/>
      <w:bookmarkEnd w:id="13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1"/>
        <w:gridCol w:w="3381"/>
        <w:gridCol w:w="4736"/>
      </w:tblGrid>
      <w:tr w:rsidR="00961ABB" w:rsidRPr="007E1467" w:rsidTr="0092730E">
        <w:tc>
          <w:tcPr>
            <w:tcW w:w="539" w:type="pct"/>
            <w:shd w:val="clear" w:color="auto" w:fill="auto"/>
          </w:tcPr>
          <w:p w:rsidR="001C2674" w:rsidRPr="001E2836" w:rsidRDefault="001C2674" w:rsidP="001E2836">
            <w:pPr>
              <w:spacing w:line="240" w:lineRule="auto"/>
              <w:jc w:val="center"/>
              <w:rPr>
                <w:b/>
                <w:bCs/>
                <w:cs/>
              </w:rPr>
            </w:pPr>
            <w:r w:rsidRPr="001E2836">
              <w:rPr>
                <w:b/>
                <w:bCs/>
                <w:cs/>
              </w:rPr>
              <w:t>ลำดับ</w:t>
            </w:r>
          </w:p>
        </w:tc>
        <w:tc>
          <w:tcPr>
            <w:tcW w:w="1858" w:type="pct"/>
            <w:shd w:val="clear" w:color="auto" w:fill="auto"/>
          </w:tcPr>
          <w:p w:rsidR="001C2674" w:rsidRPr="001E2836" w:rsidRDefault="001C2674" w:rsidP="001E28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คำศัพท์</w:t>
            </w:r>
          </w:p>
        </w:tc>
        <w:tc>
          <w:tcPr>
            <w:tcW w:w="2603" w:type="pct"/>
            <w:shd w:val="clear" w:color="auto" w:fill="auto"/>
          </w:tcPr>
          <w:p w:rsidR="001C2674" w:rsidRPr="001E2836" w:rsidRDefault="001C2674" w:rsidP="001E28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ความหมาย</w:t>
            </w:r>
          </w:p>
        </w:tc>
      </w:tr>
      <w:tr w:rsidR="002429FA" w:rsidRPr="007E1467" w:rsidTr="0092730E">
        <w:tc>
          <w:tcPr>
            <w:tcW w:w="539" w:type="pct"/>
            <w:shd w:val="clear" w:color="auto" w:fill="auto"/>
          </w:tcPr>
          <w:p w:rsidR="002429FA" w:rsidRPr="007E1467" w:rsidRDefault="002429FA" w:rsidP="002429FA">
            <w:pPr>
              <w:spacing w:line="240" w:lineRule="auto"/>
              <w:jc w:val="center"/>
              <w:rPr>
                <w:cs/>
              </w:rPr>
            </w:pPr>
            <w:r w:rsidRPr="002429FA">
              <w:rPr>
                <w:color w:val="000000"/>
              </w:rPr>
              <w:t>1.</w:t>
            </w:r>
          </w:p>
        </w:tc>
        <w:tc>
          <w:tcPr>
            <w:tcW w:w="1858" w:type="pct"/>
            <w:shd w:val="clear" w:color="auto" w:fill="auto"/>
          </w:tcPr>
          <w:p w:rsidR="002429FA" w:rsidRPr="007E1467" w:rsidRDefault="002429FA" w:rsidP="002429FA">
            <w:pPr>
              <w:spacing w:line="240" w:lineRule="auto"/>
              <w:jc w:val="left"/>
            </w:pPr>
            <w:r>
              <w:t>Catalog</w:t>
            </w:r>
          </w:p>
        </w:tc>
        <w:tc>
          <w:tcPr>
            <w:tcW w:w="2603" w:type="pct"/>
            <w:shd w:val="clear" w:color="auto" w:fill="auto"/>
          </w:tcPr>
          <w:p w:rsidR="002429FA" w:rsidRPr="007E1467" w:rsidRDefault="002429FA" w:rsidP="002429FA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  <w:proofErr w:type="spellStart"/>
            <w:r>
              <w:rPr>
                <w:rFonts w:hint="cs"/>
                <w:cs/>
              </w:rPr>
              <w:t>ต่างๆ</w:t>
            </w:r>
            <w:proofErr w:type="spellEnd"/>
            <w:r>
              <w:rPr>
                <w:rFonts w:hint="cs"/>
                <w:cs/>
              </w:rPr>
              <w:t>ของระบบห้องสมุด</w:t>
            </w:r>
          </w:p>
        </w:tc>
      </w:tr>
      <w:tr w:rsidR="002429FA" w:rsidRPr="007E1467" w:rsidTr="0092730E">
        <w:tc>
          <w:tcPr>
            <w:tcW w:w="539" w:type="pct"/>
            <w:shd w:val="clear" w:color="auto" w:fill="auto"/>
          </w:tcPr>
          <w:p w:rsidR="002429FA" w:rsidRPr="00206C06" w:rsidRDefault="002429FA" w:rsidP="002429FA">
            <w:pPr>
              <w:spacing w:line="240" w:lineRule="auto"/>
              <w:jc w:val="center"/>
              <w:rPr>
                <w:color w:val="000000"/>
              </w:rPr>
            </w:pPr>
            <w:r>
              <w:t>2.</w:t>
            </w:r>
          </w:p>
        </w:tc>
        <w:tc>
          <w:tcPr>
            <w:tcW w:w="1858" w:type="pct"/>
            <w:shd w:val="clear" w:color="auto" w:fill="auto"/>
          </w:tcPr>
          <w:p w:rsidR="002429FA" w:rsidRPr="007E1467" w:rsidRDefault="002429FA" w:rsidP="002429FA">
            <w:pPr>
              <w:spacing w:line="240" w:lineRule="auto"/>
              <w:jc w:val="left"/>
            </w:pPr>
            <w:r>
              <w:rPr>
                <w:rFonts w:hint="cs"/>
                <w:cs/>
              </w:rPr>
              <w:t>การจัดการยืม - คืน และชำระค่าปรับ</w:t>
            </w:r>
          </w:p>
        </w:tc>
        <w:tc>
          <w:tcPr>
            <w:tcW w:w="2603" w:type="pct"/>
            <w:shd w:val="clear" w:color="auto" w:fill="auto"/>
          </w:tcPr>
          <w:p w:rsidR="002429FA" w:rsidRPr="007E1467" w:rsidRDefault="002429FA" w:rsidP="002429FA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 xml:space="preserve">เป็นการจัดการการยืม </w:t>
            </w:r>
            <w:r>
              <w:t>-</w:t>
            </w:r>
            <w:r>
              <w:rPr>
                <w:rFonts w:hint="cs"/>
                <w:cs/>
              </w:rPr>
              <w:t xml:space="preserve"> คืน และชำระค่าปรับที่เกินเวลาที่ต้องคืนในระบบห้องสมุด</w:t>
            </w:r>
          </w:p>
        </w:tc>
      </w:tr>
      <w:tr w:rsidR="002429FA" w:rsidRPr="007E1467" w:rsidTr="0092730E">
        <w:tc>
          <w:tcPr>
            <w:tcW w:w="539" w:type="pct"/>
            <w:shd w:val="clear" w:color="auto" w:fill="auto"/>
          </w:tcPr>
          <w:p w:rsidR="002429FA" w:rsidRPr="0092730E" w:rsidRDefault="002429FA" w:rsidP="002429FA">
            <w:pPr>
              <w:spacing w:line="240" w:lineRule="auto"/>
              <w:jc w:val="center"/>
            </w:pPr>
            <w:r w:rsidRPr="007E1467">
              <w:rPr>
                <w:cs/>
              </w:rPr>
              <w:t>3.</w:t>
            </w:r>
          </w:p>
        </w:tc>
        <w:tc>
          <w:tcPr>
            <w:tcW w:w="1858" w:type="pct"/>
            <w:shd w:val="clear" w:color="auto" w:fill="auto"/>
          </w:tcPr>
          <w:p w:rsidR="002429FA" w:rsidRPr="007E1467" w:rsidRDefault="002429FA" w:rsidP="002429FA">
            <w:pPr>
              <w:spacing w:line="240" w:lineRule="auto"/>
              <w:jc w:val="left"/>
            </w:pPr>
            <w:r>
              <w:rPr>
                <w:rFonts w:hint="cs"/>
                <w:cs/>
              </w:rPr>
              <w:t>การจัดการคืน(นอกเวลา)</w:t>
            </w:r>
          </w:p>
        </w:tc>
        <w:tc>
          <w:tcPr>
            <w:tcW w:w="2603" w:type="pct"/>
            <w:shd w:val="clear" w:color="auto" w:fill="auto"/>
          </w:tcPr>
          <w:p w:rsidR="002429FA" w:rsidRPr="007E1467" w:rsidRDefault="002429FA" w:rsidP="002429FA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เป็นการจัดการการคืน ที่คืนหนังสือนอกเวลาการทำการของห้องสมุด</w:t>
            </w:r>
          </w:p>
        </w:tc>
      </w:tr>
    </w:tbl>
    <w:p w:rsidR="00466E91" w:rsidRPr="007E1467" w:rsidRDefault="00466E91" w:rsidP="00991A87">
      <w:pPr>
        <w:spacing w:line="240" w:lineRule="auto"/>
      </w:pPr>
      <w:r w:rsidRPr="007E1467">
        <w:rPr>
          <w:cs/>
        </w:rPr>
        <w:br w:type="page"/>
      </w:r>
      <w:bookmarkStart w:id="136" w:name="_Toc424818442"/>
      <w:bookmarkStart w:id="137" w:name="_Toc487546665"/>
      <w:r w:rsidRPr="007E1467">
        <w:rPr>
          <w:cs/>
        </w:rPr>
        <w:lastRenderedPageBreak/>
        <w:t xml:space="preserve">ตารางที่ </w:t>
      </w:r>
      <w:fldSimple w:instr=" STYLEREF 1 \s ">
        <w:r w:rsidR="00A16477">
          <w:rPr>
            <w:noProof/>
          </w:rPr>
          <w:t>2</w:t>
        </w:r>
      </w:fldSimple>
      <w:r w:rsidR="00402ED5">
        <w:rPr>
          <w:cs/>
        </w:rPr>
        <w:noBreakHyphen/>
      </w:r>
      <w:r w:rsidR="0072715B">
        <w:rPr>
          <w:rFonts w:hint="cs"/>
          <w:cs/>
        </w:rPr>
        <w:t>1</w:t>
      </w:r>
      <w:r w:rsidRPr="007E1467">
        <w:rPr>
          <w:cs/>
        </w:rPr>
        <w:t xml:space="preserve">  คำศัพท์ที่</w:t>
      </w:r>
      <w:r w:rsidR="00323873" w:rsidRPr="007E1467">
        <w:rPr>
          <w:cs/>
        </w:rPr>
        <w:t>เฉพาะ</w:t>
      </w:r>
      <w:r w:rsidR="0052330B" w:rsidRPr="007E1467">
        <w:rPr>
          <w:cs/>
        </w:rPr>
        <w:t xml:space="preserve"> (ต่อ</w:t>
      </w:r>
      <w:r w:rsidRPr="007E1467">
        <w:rPr>
          <w:cs/>
        </w:rPr>
        <w:t>)</w:t>
      </w:r>
      <w:bookmarkEnd w:id="136"/>
      <w:bookmarkEnd w:id="13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1"/>
        <w:gridCol w:w="2862"/>
        <w:gridCol w:w="5255"/>
      </w:tblGrid>
      <w:tr w:rsidR="00466E91" w:rsidRPr="007E1467" w:rsidTr="001E2836">
        <w:tc>
          <w:tcPr>
            <w:tcW w:w="539" w:type="pct"/>
            <w:shd w:val="clear" w:color="auto" w:fill="auto"/>
          </w:tcPr>
          <w:p w:rsidR="00466E91" w:rsidRPr="001E2836" w:rsidRDefault="00466E91" w:rsidP="001E2836">
            <w:pPr>
              <w:spacing w:line="240" w:lineRule="auto"/>
              <w:jc w:val="center"/>
              <w:rPr>
                <w:b/>
                <w:bCs/>
                <w:cs/>
              </w:rPr>
            </w:pPr>
            <w:r w:rsidRPr="001E2836">
              <w:rPr>
                <w:b/>
                <w:bCs/>
                <w:cs/>
              </w:rPr>
              <w:t>ลำดับ</w:t>
            </w:r>
          </w:p>
        </w:tc>
        <w:tc>
          <w:tcPr>
            <w:tcW w:w="1573" w:type="pct"/>
            <w:shd w:val="clear" w:color="auto" w:fill="auto"/>
          </w:tcPr>
          <w:p w:rsidR="00466E91" w:rsidRPr="001E2836" w:rsidRDefault="00466E91" w:rsidP="001E28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คำศัพท์</w:t>
            </w:r>
          </w:p>
        </w:tc>
        <w:tc>
          <w:tcPr>
            <w:tcW w:w="2888" w:type="pct"/>
            <w:shd w:val="clear" w:color="auto" w:fill="auto"/>
          </w:tcPr>
          <w:p w:rsidR="00466E91" w:rsidRPr="001E2836" w:rsidRDefault="00466E91" w:rsidP="001E28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ความหมาย</w:t>
            </w:r>
          </w:p>
        </w:tc>
      </w:tr>
      <w:tr w:rsidR="002429FA" w:rsidRPr="007E1467" w:rsidTr="001E2836">
        <w:tc>
          <w:tcPr>
            <w:tcW w:w="539" w:type="pct"/>
            <w:shd w:val="clear" w:color="auto" w:fill="auto"/>
          </w:tcPr>
          <w:p w:rsidR="002429FA" w:rsidRPr="00206C06" w:rsidRDefault="002429FA" w:rsidP="002429FA">
            <w:pPr>
              <w:spacing w:line="240" w:lineRule="auto"/>
              <w:jc w:val="center"/>
              <w:rPr>
                <w:color w:val="000000"/>
              </w:rPr>
            </w:pPr>
            <w:r w:rsidRPr="00206C06">
              <w:rPr>
                <w:color w:val="000000"/>
              </w:rPr>
              <w:t>4.</w:t>
            </w:r>
          </w:p>
        </w:tc>
        <w:tc>
          <w:tcPr>
            <w:tcW w:w="1573" w:type="pct"/>
            <w:shd w:val="clear" w:color="auto" w:fill="auto"/>
          </w:tcPr>
          <w:p w:rsidR="002429FA" w:rsidRPr="007E1467" w:rsidRDefault="002429FA" w:rsidP="002429FA">
            <w:pPr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การจัดการหนังสือ</w:t>
            </w:r>
          </w:p>
        </w:tc>
        <w:tc>
          <w:tcPr>
            <w:tcW w:w="2888" w:type="pct"/>
            <w:shd w:val="clear" w:color="auto" w:fill="auto"/>
          </w:tcPr>
          <w:p w:rsidR="002429FA" w:rsidRPr="007E1467" w:rsidRDefault="002429FA" w:rsidP="002429FA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การลงทะเบียนหนังสือเข้าระบบห้องสมุด</w:t>
            </w:r>
          </w:p>
        </w:tc>
      </w:tr>
      <w:tr w:rsidR="002429FA" w:rsidRPr="007E1467" w:rsidTr="001E2836">
        <w:tc>
          <w:tcPr>
            <w:tcW w:w="539" w:type="pct"/>
            <w:shd w:val="clear" w:color="auto" w:fill="auto"/>
          </w:tcPr>
          <w:p w:rsidR="002429FA" w:rsidRPr="0092730E" w:rsidRDefault="002429FA" w:rsidP="002429FA">
            <w:pPr>
              <w:spacing w:line="240" w:lineRule="auto"/>
              <w:jc w:val="center"/>
            </w:pPr>
            <w:r>
              <w:t>5.</w:t>
            </w:r>
          </w:p>
        </w:tc>
        <w:tc>
          <w:tcPr>
            <w:tcW w:w="1573" w:type="pct"/>
            <w:shd w:val="clear" w:color="auto" w:fill="auto"/>
          </w:tcPr>
          <w:p w:rsidR="002429FA" w:rsidRPr="007E1467" w:rsidRDefault="002429FA" w:rsidP="002429FA">
            <w:pPr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การจัดการวารสาร</w:t>
            </w:r>
          </w:p>
        </w:tc>
        <w:tc>
          <w:tcPr>
            <w:tcW w:w="2888" w:type="pct"/>
            <w:shd w:val="clear" w:color="auto" w:fill="auto"/>
          </w:tcPr>
          <w:p w:rsidR="002429FA" w:rsidRPr="007E1467" w:rsidRDefault="002429FA" w:rsidP="002429FA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การลงทะเบียนวารสารเข้าระบบห้องสมุด</w:t>
            </w:r>
          </w:p>
        </w:tc>
      </w:tr>
      <w:tr w:rsidR="002429FA" w:rsidRPr="007E1467" w:rsidTr="001E2836">
        <w:tc>
          <w:tcPr>
            <w:tcW w:w="539" w:type="pct"/>
            <w:shd w:val="clear" w:color="auto" w:fill="auto"/>
          </w:tcPr>
          <w:p w:rsidR="002429FA" w:rsidRPr="007E1467" w:rsidRDefault="002429FA" w:rsidP="002429FA">
            <w:pPr>
              <w:spacing w:line="240" w:lineRule="auto"/>
              <w:jc w:val="center"/>
              <w:rPr>
                <w:cs/>
              </w:rPr>
            </w:pPr>
            <w:r w:rsidRPr="007E1467">
              <w:t>6</w:t>
            </w:r>
            <w:r w:rsidRPr="007E1467">
              <w:rPr>
                <w:cs/>
              </w:rPr>
              <w:t>.</w:t>
            </w:r>
          </w:p>
        </w:tc>
        <w:tc>
          <w:tcPr>
            <w:tcW w:w="1573" w:type="pct"/>
            <w:shd w:val="clear" w:color="auto" w:fill="auto"/>
          </w:tcPr>
          <w:p w:rsidR="002429FA" w:rsidRPr="007E1467" w:rsidRDefault="002429FA" w:rsidP="002429FA">
            <w:pPr>
              <w:spacing w:line="240" w:lineRule="auto"/>
              <w:jc w:val="both"/>
              <w:rPr>
                <w:cs/>
              </w:rPr>
            </w:pPr>
            <w:r>
              <w:rPr>
                <w:rFonts w:hint="cs"/>
                <w:cs/>
              </w:rPr>
              <w:t>การจัดการโสตทัศนวัสดุ</w:t>
            </w:r>
          </w:p>
        </w:tc>
        <w:tc>
          <w:tcPr>
            <w:tcW w:w="2888" w:type="pct"/>
            <w:shd w:val="clear" w:color="auto" w:fill="auto"/>
          </w:tcPr>
          <w:p w:rsidR="002429FA" w:rsidRPr="007E1467" w:rsidRDefault="002429FA" w:rsidP="002429FA">
            <w:pPr>
              <w:spacing w:line="240" w:lineRule="auto"/>
            </w:pPr>
            <w:r>
              <w:rPr>
                <w:rFonts w:hint="cs"/>
                <w:cs/>
              </w:rPr>
              <w:t>การลงทะเบียนโสตทัศนวัสดุเข้าระบบห้องสมุด</w:t>
            </w:r>
          </w:p>
        </w:tc>
      </w:tr>
    </w:tbl>
    <w:p w:rsidR="001C2674" w:rsidRPr="007E1467" w:rsidDel="007E36B6" w:rsidRDefault="001C2674">
      <w:pPr>
        <w:spacing w:line="240" w:lineRule="auto"/>
        <w:rPr>
          <w:del w:id="138" w:author="Pahommie" w:date="2014-11-05T17:16:00Z"/>
        </w:rPr>
        <w:pPrChange w:id="139" w:author="Pahommie" w:date="2014-11-05T17:16:00Z">
          <w:pPr>
            <w:ind w:firstLine="576"/>
          </w:pPr>
        </w:pPrChange>
      </w:pPr>
    </w:p>
    <w:p w:rsidR="001C2674" w:rsidRPr="007E1467" w:rsidRDefault="002429FA" w:rsidP="00991A87">
      <w:pPr>
        <w:pStyle w:val="2"/>
      </w:pPr>
      <w:r>
        <w:rPr>
          <w:rFonts w:hint="cs"/>
          <w:cs/>
        </w:rPr>
        <w:t>การศึกษาการทำงานของระบบห้องสมุดเก่า</w:t>
      </w:r>
    </w:p>
    <w:p w:rsidR="00283ACA" w:rsidRPr="00CD6EC9" w:rsidRDefault="0029134A" w:rsidP="00283ACA">
      <w:pPr>
        <w:spacing w:line="240" w:lineRule="auto"/>
        <w:ind w:firstLine="720"/>
        <w:rPr>
          <w:cs/>
        </w:rPr>
      </w:pPr>
      <w:r>
        <w:rPr>
          <w:rFonts w:hint="cs"/>
          <w:cs/>
        </w:rPr>
        <w:t xml:space="preserve">ภายในองค์กรได้มีการใช้ระบบจัดการห้องสมุดเดิมที่มีการจัดซื้อจากบริษัทอื่นเข้ามาใช้งานเมื่อหลายปีก่อน จนปัจจุบันเลิกใช้ไปแล้วเนื่องจากมีปัญหา ทางส่วนงานที่รับผิดชอบจึงต้องทำการจัดการห้องสมุดแบบ </w:t>
      </w:r>
      <w:r>
        <w:t xml:space="preserve">manual </w:t>
      </w:r>
      <w:r>
        <w:rPr>
          <w:rFonts w:hint="cs"/>
          <w:cs/>
        </w:rPr>
        <w:t>แทน ซึ่งทาง</w:t>
      </w:r>
      <w:r w:rsidR="002429FA" w:rsidRPr="00CD6EC9">
        <w:rPr>
          <w:rFonts w:hint="cs"/>
          <w:cs/>
        </w:rPr>
        <w:t>ผู้ปฏิบัติสห</w:t>
      </w:r>
      <w:r w:rsidR="00360197" w:rsidRPr="00CD6EC9">
        <w:rPr>
          <w:rFonts w:hint="cs"/>
          <w:cs/>
        </w:rPr>
        <w:t>กิจศึกษาได้</w:t>
      </w:r>
      <w:r>
        <w:rPr>
          <w:rFonts w:hint="cs"/>
          <w:cs/>
        </w:rPr>
        <w:t xml:space="preserve">รับมอบหมายให้มาจัดการปัญหาการจัดการแบบ </w:t>
      </w:r>
      <w:r>
        <w:t xml:space="preserve">Manual </w:t>
      </w:r>
      <w:r>
        <w:rPr>
          <w:rFonts w:hint="cs"/>
          <w:cs/>
        </w:rPr>
        <w:t>โดย</w:t>
      </w:r>
      <w:r w:rsidRPr="00CD6EC9">
        <w:rPr>
          <w:rFonts w:hint="cs"/>
          <w:cs/>
        </w:rPr>
        <w:t>ผู้ปฏิบัติสหกิจศึกษา</w:t>
      </w:r>
      <w:r>
        <w:rPr>
          <w:rFonts w:hint="cs"/>
          <w:cs/>
        </w:rPr>
        <w:t>ทำการศึกษาระบบเก่าจาก</w:t>
      </w:r>
      <w:r w:rsidR="002429FA" w:rsidRPr="00CD6EC9">
        <w:rPr>
          <w:rFonts w:hint="cs"/>
          <w:cs/>
        </w:rPr>
        <w:t>หนังสือคู่มือของระบบห้องสมุดเก่า</w:t>
      </w:r>
      <w:r w:rsidR="00360197" w:rsidRPr="00CD6EC9">
        <w:rPr>
          <w:rFonts w:hint="cs"/>
          <w:cs/>
        </w:rPr>
        <w:t>ที่ยังหลงเหลืออยู่</w:t>
      </w:r>
      <w:r w:rsidR="00283ACA">
        <w:rPr>
          <w:rFonts w:hint="cs"/>
          <w:cs/>
        </w:rPr>
        <w:tab/>
      </w:r>
      <w:r w:rsidR="00360197" w:rsidRPr="00CD6EC9">
        <w:rPr>
          <w:rFonts w:hint="cs"/>
          <w:cs/>
        </w:rPr>
        <w:t xml:space="preserve"> </w:t>
      </w:r>
      <w:r w:rsidR="00283ACA">
        <w:rPr>
          <w:rFonts w:hint="cs"/>
          <w:cs/>
        </w:rPr>
        <w:t>ผลที่ได้คือ เป็นระบบที่ค่อนข้างเก่า ฟังก์ชันการทำงานไม่สอดคล้องกับปัจจุบัน จึงมีการเลือกฟังก์ชันบางส่วนมาพัฒนาดังนี้ การยืม การคืน การชำระเงิน การจัดการข้อมูลพื้นฐาน และการออกรายงาน</w:t>
      </w:r>
    </w:p>
    <w:p w:rsidR="001C2674" w:rsidRDefault="00D90D12" w:rsidP="00991A87">
      <w:pPr>
        <w:pStyle w:val="2"/>
      </w:pPr>
      <w:bookmarkStart w:id="140" w:name="_Toc420265877"/>
      <w:bookmarkStart w:id="141" w:name="_Toc487543106"/>
      <w:r w:rsidRPr="007E1467">
        <w:rPr>
          <w:cs/>
        </w:rPr>
        <w:t>เครื่องมือและเทคโนโลยีที่ใช้ใน</w:t>
      </w:r>
      <w:bookmarkEnd w:id="140"/>
      <w:r w:rsidR="003D63AD" w:rsidRPr="007E1467">
        <w:rPr>
          <w:cs/>
        </w:rPr>
        <w:t>การปฏิบัติงาน</w:t>
      </w:r>
      <w:r w:rsidR="00C304B6" w:rsidRPr="007E1467">
        <w:rPr>
          <w:cs/>
        </w:rPr>
        <w:t>สหกิจศึกษา</w:t>
      </w:r>
      <w:bookmarkEnd w:id="141"/>
    </w:p>
    <w:p w:rsidR="00CD6EC9" w:rsidRDefault="00D94A3C" w:rsidP="00CD6EC9">
      <w:pPr>
        <w:ind w:left="720"/>
      </w:pPr>
      <w:r>
        <w:rPr>
          <w:rFonts w:hint="cs"/>
          <w:cs/>
        </w:rPr>
        <w:t xml:space="preserve">จากการที่องค์กรนั้นมีข้อจำกัดทางเครื่องมือ </w:t>
      </w:r>
      <w:r w:rsidR="00CD6EC9">
        <w:rPr>
          <w:rFonts w:hint="cs"/>
          <w:cs/>
        </w:rPr>
        <w:t>ดังนั้น</w:t>
      </w:r>
      <w:r>
        <w:rPr>
          <w:rFonts w:hint="cs"/>
          <w:cs/>
        </w:rPr>
        <w:t>ผู้ปฏิบัติสหก</w:t>
      </w:r>
      <w:r w:rsidR="00CD6EC9">
        <w:rPr>
          <w:rFonts w:hint="cs"/>
          <w:cs/>
        </w:rPr>
        <w:t>ิจศึกษาต้องใช้ทรัพยากรที่มีอย่าง</w:t>
      </w:r>
    </w:p>
    <w:p w:rsidR="00D94A3C" w:rsidRDefault="00D94A3C" w:rsidP="00CD6EC9">
      <w:r>
        <w:rPr>
          <w:rFonts w:hint="cs"/>
          <w:cs/>
        </w:rPr>
        <w:t xml:space="preserve">จำกัดเพื่อให้ได้ผลการดำเนินงานมากที่สุดเท่าที่จะเป็นไปได้ โดยใช้ทรัพยากรที่มีอย่างคุ้มค่าที่สุด </w:t>
      </w:r>
    </w:p>
    <w:p w:rsidR="00D94A3C" w:rsidRPr="00360197" w:rsidRDefault="00D94A3C" w:rsidP="00D94A3C">
      <w:pPr>
        <w:rPr>
          <w:cs/>
        </w:rPr>
      </w:pPr>
      <w:r>
        <w:rPr>
          <w:rFonts w:hint="cs"/>
          <w:cs/>
        </w:rPr>
        <w:t>ซึ่งในการปฏิบัติสหกิจครั้งนี้ ผู้ปฏิบัติสหกิจใช้ภาษา และเครื่องมือในการพัฒนาซอฟต์แวร์ดังนี้</w:t>
      </w:r>
    </w:p>
    <w:p w:rsidR="00A1197F" w:rsidRPr="007E1467" w:rsidRDefault="00A1197F">
      <w:pPr>
        <w:pStyle w:val="3"/>
        <w:rPr>
          <w:ins w:id="142" w:author="Pahommie" w:date="2014-11-05T16:15:00Z"/>
        </w:rPr>
        <w:pPrChange w:id="143" w:author="Pahommie" w:date="2014-11-05T16:15:00Z">
          <w:pPr/>
        </w:pPrChange>
      </w:pPr>
      <w:bookmarkStart w:id="144" w:name="_Toc409387145"/>
      <w:bookmarkStart w:id="145" w:name="_Toc410779730"/>
      <w:bookmarkStart w:id="146" w:name="_Toc413338050"/>
      <w:bookmarkStart w:id="147" w:name="_Toc420387325"/>
      <w:bookmarkStart w:id="148" w:name="_Toc420485921"/>
      <w:bookmarkStart w:id="149" w:name="_Toc420525078"/>
      <w:bookmarkStart w:id="150" w:name="_Toc420734887"/>
      <w:bookmarkStart w:id="151" w:name="_Toc420739380"/>
      <w:bookmarkStart w:id="152" w:name="_Toc453667488"/>
      <w:bookmarkStart w:id="153" w:name="_Toc453683047"/>
      <w:bookmarkStart w:id="154" w:name="_Toc453683459"/>
      <w:bookmarkStart w:id="155" w:name="_Toc453683719"/>
      <w:bookmarkStart w:id="156" w:name="_Toc487543107"/>
      <w:ins w:id="157" w:author="Pahommie" w:date="2014-11-05T16:13:00Z">
        <w:r w:rsidRPr="007E1467">
          <w:rPr>
            <w:cs/>
          </w:rPr>
          <w:t>ภาษาที่ใช้ในการพัฒนา</w:t>
        </w:r>
      </w:ins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</w:p>
    <w:p w:rsidR="00D94A3C" w:rsidRPr="00CD6EC9" w:rsidRDefault="00B719AE" w:rsidP="00D94A3C">
      <w:pPr>
        <w:spacing w:line="240" w:lineRule="auto"/>
        <w:ind w:firstLine="720"/>
        <w:rPr>
          <w:cs/>
        </w:rPr>
      </w:pPr>
      <w:bookmarkStart w:id="158" w:name="_Toc409752780"/>
      <w:bookmarkStart w:id="159" w:name="_Toc409753192"/>
      <w:bookmarkStart w:id="160" w:name="_Toc416273386"/>
      <w:bookmarkStart w:id="161" w:name="_Toc416341184"/>
      <w:bookmarkStart w:id="162" w:name="_Toc420265881"/>
      <w:bookmarkStart w:id="163" w:name="_Toc420387326"/>
      <w:bookmarkStart w:id="164" w:name="_Toc420485922"/>
      <w:bookmarkStart w:id="165" w:name="_Toc420525079"/>
      <w:bookmarkStart w:id="166" w:name="_Toc420734888"/>
      <w:bookmarkStart w:id="167" w:name="_Toc420739381"/>
      <w:del w:id="168" w:author="Pahommie" w:date="2014-11-05T17:35:00Z">
        <w:r w:rsidRPr="007E1467" w:rsidDel="00641E24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="00360197" w:rsidRPr="00CD6EC9">
        <w:rPr>
          <w:rFonts w:hint="cs"/>
          <w:cs/>
        </w:rPr>
        <w:t>ระบบห้องสมุดที่พัฒนานั้นเป็นระบบที่พัฒนาขึ้นมาใหม่ตามความต้องการข้องลูกค้า เพื่อช่วยอำนวยความสะดวกแก่ผู้ใช้งาน ซึ่งระบบนี้ใช้</w:t>
      </w:r>
      <w:r w:rsidR="00CD6EC9" w:rsidRPr="00CD6EC9">
        <w:rPr>
          <w:rFonts w:hint="cs"/>
          <w:cs/>
        </w:rPr>
        <w:t>องค์กร</w:t>
      </w:r>
      <w:r w:rsidR="00360197" w:rsidRPr="00CD6EC9">
        <w:rPr>
          <w:rFonts w:hint="cs"/>
          <w:cs/>
        </w:rPr>
        <w:t xml:space="preserve"> </w:t>
      </w:r>
      <w:r w:rsidR="00D94A3C" w:rsidRPr="00CD6EC9">
        <w:rPr>
          <w:rFonts w:hint="cs"/>
          <w:cs/>
        </w:rPr>
        <w:t xml:space="preserve">ดังนั้น เครื่องมือ และวิธีการทำการการทำงานจึงจำกัด </w:t>
      </w:r>
    </w:p>
    <w:p w:rsidR="00B719AE" w:rsidRPr="00CD6EC9" w:rsidRDefault="00D94A3C" w:rsidP="00D94A3C">
      <w:pPr>
        <w:spacing w:line="240" w:lineRule="auto"/>
        <w:ind w:firstLine="720"/>
        <w:rPr>
          <w:cs/>
        </w:rPr>
      </w:pPr>
      <w:r w:rsidRPr="00CD6EC9">
        <w:t xml:space="preserve">PHP </w:t>
      </w:r>
      <w:r w:rsidRPr="00CD6EC9">
        <w:rPr>
          <w:rFonts w:hint="cs"/>
          <w:cs/>
        </w:rPr>
        <w:t xml:space="preserve">คือ </w:t>
      </w:r>
      <w:r w:rsidRPr="00CD6EC9">
        <w:rPr>
          <w:cs/>
        </w:rPr>
        <w:t xml:space="preserve">ภาษาคอมพิวเตอร์จำพวก </w:t>
      </w:r>
      <w:r w:rsidRPr="00CD6EC9">
        <w:t xml:space="preserve">scripting language </w:t>
      </w:r>
      <w:r w:rsidRPr="00CD6EC9">
        <w:rPr>
          <w:cs/>
        </w:rPr>
        <w:t>ภาษาจำพวกนี้คำสั่ง</w:t>
      </w:r>
      <w:proofErr w:type="spellStart"/>
      <w:r w:rsidRPr="00CD6EC9">
        <w:rPr>
          <w:cs/>
        </w:rPr>
        <w:t>ต่างๆ</w:t>
      </w:r>
      <w:proofErr w:type="spellEnd"/>
      <w:r w:rsidRPr="00CD6EC9">
        <w:rPr>
          <w:cs/>
        </w:rPr>
        <w:t xml:space="preserve">จะเก็บอยู่ในไฟล์ที่เรียกว่า </w:t>
      </w:r>
      <w:r w:rsidRPr="00CD6EC9">
        <w:t xml:space="preserve">script </w:t>
      </w:r>
      <w:r w:rsidRPr="00CD6EC9">
        <w:rPr>
          <w:cs/>
        </w:rPr>
        <w:t xml:space="preserve">และเวลาใช้งานต้องอาศัยตัวแปรชุดคำสั่ง ลักษณะของ </w:t>
      </w:r>
      <w:r w:rsidRPr="00CD6EC9">
        <w:t xml:space="preserve">PHP </w:t>
      </w:r>
      <w:r w:rsidRPr="00CD6EC9">
        <w:rPr>
          <w:cs/>
        </w:rPr>
        <w:t>ที่แตกต่างจากภาษา</w:t>
      </w:r>
      <w:r w:rsidRPr="00CD6EC9">
        <w:rPr>
          <w:cs/>
        </w:rPr>
        <w:lastRenderedPageBreak/>
        <w:t>สคริปต์แบบ</w:t>
      </w:r>
      <w:proofErr w:type="spellStart"/>
      <w:r w:rsidRPr="00CD6EC9">
        <w:rPr>
          <w:cs/>
        </w:rPr>
        <w:t>อื่นๆ</w:t>
      </w:r>
      <w:proofErr w:type="spellEnd"/>
      <w:r w:rsidRPr="00CD6EC9">
        <w:rPr>
          <w:cs/>
        </w:rPr>
        <w:t xml:space="preserve"> คือ </w:t>
      </w:r>
      <w:r w:rsidRPr="00CD6EC9">
        <w:t xml:space="preserve">PHP </w:t>
      </w:r>
      <w:r w:rsidRPr="00CD6EC9">
        <w:rPr>
          <w:cs/>
        </w:rPr>
        <w:t xml:space="preserve">ได้รับการพัฒนาและออกแบบมา เพื่อใช้งานในการสร้างเอกสารแบบ </w:t>
      </w:r>
      <w:r w:rsidRPr="00CD6EC9">
        <w:t xml:space="preserve">HTML </w:t>
      </w:r>
      <w:r w:rsidRPr="00CD6EC9">
        <w:rPr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CD6EC9">
        <w:t xml:space="preserve">PHP </w:t>
      </w:r>
      <w:r w:rsidRPr="00CD6EC9">
        <w:rPr>
          <w:cs/>
        </w:rPr>
        <w:t xml:space="preserve">เป็นภาษาที่เรียกว่า </w:t>
      </w:r>
      <w:r w:rsidRPr="00CD6EC9">
        <w:t xml:space="preserve">server-side </w:t>
      </w:r>
      <w:r w:rsidRPr="00CD6EC9">
        <w:rPr>
          <w:cs/>
        </w:rPr>
        <w:t xml:space="preserve">หรือ </w:t>
      </w:r>
      <w:r w:rsidRPr="00CD6EC9">
        <w:t>HTML-embedded scripting language</w:t>
      </w:r>
    </w:p>
    <w:p w:rsidR="00B719AE" w:rsidRPr="00CD6EC9" w:rsidRDefault="00D94A3C" w:rsidP="00CD6EC9">
      <w:pPr>
        <w:spacing w:line="240" w:lineRule="auto"/>
        <w:ind w:firstLine="720"/>
        <w:rPr>
          <w:cs/>
        </w:rPr>
      </w:pPr>
      <w:r w:rsidRPr="00CD6EC9">
        <w:t xml:space="preserve">HTML </w:t>
      </w:r>
      <w:r w:rsidRPr="00CD6EC9">
        <w:rPr>
          <w:rFonts w:hint="cs"/>
          <w:cs/>
        </w:rPr>
        <w:t>คือ</w:t>
      </w:r>
      <w:r w:rsidRPr="00CD6EC9">
        <w:rPr>
          <w:cs/>
        </w:rPr>
        <w:t xml:space="preserve">ภาษาคอมพิวเตอร์ที่ใช้ในการแสดงผลของเอกสารบน </w:t>
      </w:r>
      <w:r w:rsidRPr="00CD6EC9">
        <w:t xml:space="preserve">website </w:t>
      </w:r>
      <w:r w:rsidRPr="00CD6EC9">
        <w:rPr>
          <w:cs/>
        </w:rPr>
        <w:t xml:space="preserve">หรือที่เราเรียกกันว่าเว็บเพจ ถูกพัฒนาและกำหนดมาตรฐานโดยองค์กร </w:t>
      </w:r>
      <w:r w:rsidRPr="00CD6EC9">
        <w:t>World Wide Web Consortium (W</w:t>
      </w:r>
      <w:r w:rsidRPr="00CD6EC9">
        <w:rPr>
          <w:cs/>
        </w:rPr>
        <w:t>3</w:t>
      </w:r>
      <w:r w:rsidRPr="00CD6EC9">
        <w:t xml:space="preserve">C) </w:t>
      </w:r>
      <w:r w:rsidRPr="00CD6EC9">
        <w:rPr>
          <w:cs/>
        </w:rPr>
        <w:t xml:space="preserve">และจากการพัฒนาทางด้าน </w:t>
      </w:r>
      <w:r w:rsidRPr="00CD6EC9">
        <w:t xml:space="preserve">Software </w:t>
      </w:r>
      <w:r w:rsidRPr="00CD6EC9">
        <w:rPr>
          <w:cs/>
        </w:rPr>
        <w:t xml:space="preserve">ของ </w:t>
      </w:r>
      <w:r w:rsidRPr="00CD6EC9">
        <w:t xml:space="preserve">Microsoft </w:t>
      </w:r>
      <w:r w:rsidRPr="00CD6EC9">
        <w:rPr>
          <w:cs/>
        </w:rPr>
        <w:t xml:space="preserve">ทำให้ภาษา </w:t>
      </w:r>
      <w:r w:rsidRPr="00CD6EC9">
        <w:t xml:space="preserve">HTML </w:t>
      </w:r>
      <w:r w:rsidRPr="00CD6EC9">
        <w:rPr>
          <w:cs/>
        </w:rPr>
        <w:t xml:space="preserve">เป็นอีกภาษาหนึ่งที่ใช้เขียนโปรแกรมได้ หรือที่เรียกว่า </w:t>
      </w:r>
      <w:r w:rsidRPr="00CD6EC9">
        <w:t xml:space="preserve">HTML </w:t>
      </w:r>
      <w:proofErr w:type="gramStart"/>
      <w:r w:rsidRPr="00CD6EC9">
        <w:t>Application  HTML</w:t>
      </w:r>
      <w:proofErr w:type="gramEnd"/>
      <w:r w:rsidRPr="00CD6EC9">
        <w:t xml:space="preserve"> </w:t>
      </w:r>
      <w:r w:rsidRPr="00CD6EC9">
        <w:rPr>
          <w:cs/>
        </w:rPr>
        <w:t xml:space="preserve">เป็นภาษาประเภท </w:t>
      </w:r>
      <w:r w:rsidRPr="00CD6EC9">
        <w:t xml:space="preserve">Markup   </w:t>
      </w:r>
      <w:r w:rsidRPr="00CD6EC9">
        <w:rPr>
          <w:cs/>
        </w:rPr>
        <w:t xml:space="preserve">สำหรับการการสร้างเว็บเพจ โดยใช้ภาษา </w:t>
      </w:r>
      <w:r w:rsidRPr="00CD6EC9">
        <w:t xml:space="preserve">HTML </w:t>
      </w:r>
      <w:r w:rsidRPr="00CD6EC9">
        <w:rPr>
          <w:cs/>
        </w:rPr>
        <w:t xml:space="preserve">สามารถทำโดยใช้โปรแกรม </w:t>
      </w:r>
      <w:r w:rsidRPr="00CD6EC9">
        <w:t xml:space="preserve">Text Editor </w:t>
      </w:r>
      <w:proofErr w:type="spellStart"/>
      <w:r w:rsidRPr="00CD6EC9">
        <w:rPr>
          <w:cs/>
        </w:rPr>
        <w:t>ต่างๆ</w:t>
      </w:r>
      <w:proofErr w:type="spellEnd"/>
      <w:r w:rsidRPr="00CD6EC9">
        <w:rPr>
          <w:cs/>
        </w:rPr>
        <w:t xml:space="preserve"> เช่น </w:t>
      </w:r>
      <w:r w:rsidRPr="00CD6EC9">
        <w:t xml:space="preserve">Notepad </w:t>
      </w:r>
      <w:r w:rsidRPr="00CD6EC9">
        <w:rPr>
          <w:rFonts w:hint="cs"/>
          <w:cs/>
        </w:rPr>
        <w:t>เป็นต้น</w:t>
      </w:r>
    </w:p>
    <w:p w:rsidR="00B719AE" w:rsidRDefault="00CD6EC9">
      <w:pPr>
        <w:spacing w:line="240" w:lineRule="auto"/>
        <w:ind w:firstLine="720"/>
        <w:pPrChange w:id="169" w:author="Pahommie" w:date="2014-11-05T16:13:00Z">
          <w:pPr/>
        </w:pPrChange>
      </w:pPr>
      <w:r w:rsidRPr="00CD6EC9">
        <w:t>CSS</w:t>
      </w:r>
      <w:r w:rsidRPr="00CD6EC9">
        <w:rPr>
          <w:rFonts w:hint="cs"/>
          <w:cs/>
        </w:rPr>
        <w:t xml:space="preserve"> คือ </w:t>
      </w:r>
      <w:r w:rsidRPr="00CD6EC9">
        <w:rPr>
          <w:cs/>
        </w:rPr>
        <w:t xml:space="preserve">ภาษาที่ใช้เป็นส่วนของการจัดรูปแบบการแสดงผลเอกสาร  </w:t>
      </w:r>
      <w:r w:rsidRPr="00CD6EC9">
        <w:t xml:space="preserve">HTML </w:t>
      </w:r>
      <w:r w:rsidRPr="00CD6EC9">
        <w:rPr>
          <w:cs/>
        </w:rPr>
        <w:t xml:space="preserve">โดยที่ </w:t>
      </w:r>
      <w:r w:rsidRPr="00CD6EC9">
        <w:t xml:space="preserve">CSS </w:t>
      </w:r>
      <w:r w:rsidRPr="00CD6EC9">
        <w:rPr>
          <w:cs/>
        </w:rPr>
        <w:t>กำหนด</w:t>
      </w:r>
      <w:proofErr w:type="spellStart"/>
      <w:r w:rsidRPr="00CD6EC9">
        <w:rPr>
          <w:cs/>
        </w:rPr>
        <w:t>กฏเกณฑ์</w:t>
      </w:r>
      <w:proofErr w:type="spellEnd"/>
      <w:r w:rsidRPr="00CD6EC9">
        <w:rPr>
          <w:cs/>
        </w:rPr>
        <w:t>ในการระบุรูปแบบ (หรือ "</w:t>
      </w:r>
      <w:r w:rsidRPr="00CD6EC9">
        <w:t xml:space="preserve">Style") </w:t>
      </w:r>
      <w:r w:rsidRPr="00CD6EC9">
        <w:rPr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CD6EC9">
        <w:t xml:space="preserve">Style </w:t>
      </w:r>
      <w:r w:rsidRPr="00CD6EC9">
        <w:rPr>
          <w:cs/>
        </w:rPr>
        <w:t xml:space="preserve">นี้ใช้หลักการของการแยกเนื้อหาเอกสาร </w:t>
      </w:r>
      <w:r w:rsidRPr="00CD6EC9">
        <w:t xml:space="preserve">HTML </w:t>
      </w:r>
      <w:r w:rsidRPr="00CD6EC9">
        <w:rPr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CD6EC9">
        <w:t xml:space="preserve">HTML </w:t>
      </w:r>
      <w:r w:rsidRPr="00CD6EC9">
        <w:rPr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CD6EC9">
        <w:t xml:space="preserve">HTML </w:t>
      </w:r>
      <w:r w:rsidRPr="00CD6EC9">
        <w:rPr>
          <w:cs/>
        </w:rPr>
        <w:t>มีลักษณะของความสม่ำเสมอทั่วกันทุกหน้าเอกสารภายในเว็บไซต์เดียวกัน โดย</w:t>
      </w:r>
      <w:proofErr w:type="spellStart"/>
      <w:r w:rsidRPr="00CD6EC9">
        <w:rPr>
          <w:cs/>
        </w:rPr>
        <w:t>กฏเกณฑ์</w:t>
      </w:r>
      <w:proofErr w:type="spellEnd"/>
      <w:r w:rsidRPr="00CD6EC9">
        <w:rPr>
          <w:cs/>
        </w:rPr>
        <w:t>ในการกำหนดรูปแบบ (</w:t>
      </w:r>
      <w:r w:rsidRPr="00CD6EC9">
        <w:t>Style)</w:t>
      </w:r>
    </w:p>
    <w:p w:rsidR="00CD6EC9" w:rsidRDefault="00CD6EC9" w:rsidP="00CD6EC9">
      <w:pPr>
        <w:spacing w:line="240" w:lineRule="auto"/>
        <w:ind w:firstLine="720"/>
      </w:pPr>
      <w:r>
        <w:t xml:space="preserve">MySQL </w:t>
      </w:r>
      <w:r>
        <w:rPr>
          <w:rFonts w:hint="cs"/>
          <w:cs/>
        </w:rPr>
        <w:t xml:space="preserve">คือ </w:t>
      </w:r>
      <w:r w:rsidRPr="00CD6EC9">
        <w:rPr>
          <w:cs/>
        </w:rPr>
        <w:t xml:space="preserve"> โปรแกรมระบบจัดการฐานข้อมูล ที่พัฒนาโดยบริษัท </w:t>
      </w:r>
      <w:r w:rsidRPr="00CD6EC9">
        <w:t xml:space="preserve">MySQL AB </w:t>
      </w:r>
      <w:r w:rsidRPr="00CD6EC9">
        <w:rPr>
          <w:cs/>
        </w:rPr>
        <w:t xml:space="preserve">มีหน้าที่เก็บข้อมูลอย่างเป็นระบบ รองรับคำสั่ง </w:t>
      </w:r>
      <w:r w:rsidRPr="00CD6EC9">
        <w:t xml:space="preserve">SQL </w:t>
      </w:r>
      <w:r w:rsidRPr="00CD6EC9">
        <w:rPr>
          <w:cs/>
        </w:rPr>
        <w:t>เป็นเครื่องมือสำหรับเก็บข้อมูล ที่ต้องใช้ร่วมกับเครื่องมือหรือโปรแกรมอื่นอย่างบูรณาการ เพื่อให้ได้ระบบงานที่รองรับ ความต้องการของผู้ใช้ เช่นทำงานร่วมกับเครื่องบริการเว็บ (</w:t>
      </w:r>
      <w:r w:rsidRPr="00CD6EC9">
        <w:t xml:space="preserve">Web Server) </w:t>
      </w:r>
      <w:r w:rsidRPr="00CD6EC9">
        <w:rPr>
          <w:cs/>
        </w:rPr>
        <w:t>เพื่อให้บริการแก่ภาษาสคริปต์ที่ทำงานฝั่งเครื่องบริการ (</w:t>
      </w:r>
      <w:r w:rsidRPr="00CD6EC9">
        <w:t xml:space="preserve">Server-Side Script) </w:t>
      </w:r>
      <w:r w:rsidRPr="00CD6EC9">
        <w:rPr>
          <w:cs/>
        </w:rPr>
        <w:t xml:space="preserve">เช่น ภาษา </w:t>
      </w:r>
      <w:proofErr w:type="spellStart"/>
      <w:r w:rsidRPr="00CD6EC9">
        <w:t>php</w:t>
      </w:r>
      <w:proofErr w:type="spellEnd"/>
      <w:r w:rsidRPr="00CD6EC9">
        <w:t xml:space="preserve"> </w:t>
      </w:r>
      <w:r w:rsidRPr="00CD6EC9">
        <w:rPr>
          <w:cs/>
        </w:rPr>
        <w:t xml:space="preserve">ภาษา </w:t>
      </w:r>
      <w:r w:rsidRPr="00CD6EC9">
        <w:t xml:space="preserve">aps.net </w:t>
      </w:r>
      <w:r w:rsidRPr="00CD6EC9">
        <w:rPr>
          <w:cs/>
        </w:rPr>
        <w:t>หรือภาษาเจเอสพี เป็นต้น หรือทำงานร่วมกับโปรแกรมประยุกต์ (</w:t>
      </w:r>
      <w:r w:rsidRPr="00CD6EC9">
        <w:t xml:space="preserve">Application Program) </w:t>
      </w:r>
      <w:r w:rsidRPr="00CD6EC9">
        <w:rPr>
          <w:cs/>
        </w:rPr>
        <w:t>เช่น ภาษา</w:t>
      </w:r>
      <w:proofErr w:type="spellStart"/>
      <w:r w:rsidRPr="00CD6EC9">
        <w:rPr>
          <w:cs/>
        </w:rPr>
        <w:t>วิชวล</w:t>
      </w:r>
      <w:proofErr w:type="spellEnd"/>
      <w:r w:rsidRPr="00CD6EC9">
        <w:rPr>
          <w:cs/>
        </w:rPr>
        <w:t>เบสิกดอทเน็ต ภาษาจาวา หรือภาษาซีชาร์ป เป็นต้น โปรแกรมถูกออกแบบให้สามารถทำงานได้บนระบบปฏิบัติการที่หลากหลาย และเป็นระบบฐานข้อมูลโอเพนทซอร</w:t>
      </w:r>
      <w:proofErr w:type="spellStart"/>
      <w:r w:rsidRPr="00CD6EC9">
        <w:rPr>
          <w:cs/>
        </w:rPr>
        <w:t>์ท</w:t>
      </w:r>
      <w:proofErr w:type="spellEnd"/>
      <w:r w:rsidRPr="00CD6EC9">
        <w:rPr>
          <w:cs/>
        </w:rPr>
        <w:t xml:space="preserve"> (</w:t>
      </w:r>
      <w:r w:rsidRPr="00CD6EC9">
        <w:t>Open Source)</w:t>
      </w:r>
      <w:r w:rsidRPr="00CD6EC9">
        <w:rPr>
          <w:cs/>
        </w:rPr>
        <w:t>ที่ถูกนำไปใช้งานมากที่สุด</w:t>
      </w:r>
    </w:p>
    <w:p w:rsidR="009F196B" w:rsidRDefault="009F196B" w:rsidP="00CD6EC9">
      <w:pPr>
        <w:spacing w:line="240" w:lineRule="auto"/>
        <w:ind w:firstLine="720"/>
      </w:pPr>
      <w:r>
        <w:t xml:space="preserve">JavaScript </w:t>
      </w:r>
      <w:r>
        <w:rPr>
          <w:rFonts w:hint="cs"/>
          <w:cs/>
        </w:rPr>
        <w:t xml:space="preserve">คือ </w:t>
      </w:r>
      <w:r w:rsidRPr="009F196B">
        <w:rPr>
          <w:cs/>
        </w:rPr>
        <w:t xml:space="preserve">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9F196B">
        <w:t xml:space="preserve">Java JavaScript </w:t>
      </w:r>
      <w:r w:rsidRPr="009F196B">
        <w:rPr>
          <w:cs/>
        </w:rPr>
        <w:t>เป็น ภาษาสคริปต์เชิงวัตถุ (ที่เรียกกันว่า "สคริปต์" (</w:t>
      </w:r>
      <w:r w:rsidRPr="009F196B">
        <w:t xml:space="preserve">script) </w:t>
      </w:r>
      <w:r w:rsidRPr="009F196B">
        <w:rPr>
          <w:cs/>
        </w:rPr>
        <w:t xml:space="preserve">ซึ่งในการสร้างและพัฒนาเว็บไซต์ (ใช่ร่วมกับ </w:t>
      </w:r>
      <w:r w:rsidRPr="009F196B">
        <w:t xml:space="preserve">HTML) </w:t>
      </w:r>
      <w:r w:rsidRPr="009F196B">
        <w:rPr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9F196B">
        <w:t xml:space="preserve">interpret) </w:t>
      </w:r>
      <w:r w:rsidRPr="009F196B">
        <w:rPr>
          <w:cs/>
        </w:rPr>
        <w:t xml:space="preserve">หรือเรียกว่า </w:t>
      </w:r>
      <w:proofErr w:type="spellStart"/>
      <w:r w:rsidRPr="009F196B">
        <w:rPr>
          <w:cs/>
        </w:rPr>
        <w:t>อ็</w:t>
      </w:r>
      <w:proofErr w:type="spellEnd"/>
      <w:r w:rsidRPr="009F196B">
        <w:rPr>
          <w:cs/>
        </w:rPr>
        <w:t>อบ</w:t>
      </w:r>
      <w:proofErr w:type="spellStart"/>
      <w:r w:rsidRPr="009F196B">
        <w:rPr>
          <w:cs/>
        </w:rPr>
        <w:t>เจ็ก</w:t>
      </w:r>
      <w:proofErr w:type="spellEnd"/>
      <w:r w:rsidRPr="009F196B">
        <w:rPr>
          <w:cs/>
        </w:rPr>
        <w:t>โอเรียล</w:t>
      </w:r>
      <w:proofErr w:type="spellStart"/>
      <w:r w:rsidRPr="009F196B">
        <w:rPr>
          <w:cs/>
        </w:rPr>
        <w:t>เต็ด</w:t>
      </w:r>
      <w:proofErr w:type="spellEnd"/>
      <w:r w:rsidRPr="009F196B">
        <w:rPr>
          <w:cs/>
        </w:rPr>
        <w:t xml:space="preserve"> (</w:t>
      </w:r>
      <w:r w:rsidRPr="009F196B">
        <w:t xml:space="preserve">Object Oriented Programming) </w:t>
      </w:r>
      <w:r w:rsidRPr="009F196B">
        <w:rPr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9F196B">
        <w:t xml:space="preserve">HTML </w:t>
      </w:r>
      <w:r w:rsidRPr="009F196B">
        <w:rPr>
          <w:cs/>
        </w:rPr>
        <w:t>สามารถทำงานข้ามแพลตฟอร์มได้ โดย</w:t>
      </w:r>
      <w:r w:rsidRPr="009F196B">
        <w:rPr>
          <w:cs/>
        </w:rPr>
        <w:lastRenderedPageBreak/>
        <w:t xml:space="preserve">ทำงานร่วมกับ ภาษา </w:t>
      </w:r>
      <w:r w:rsidRPr="009F196B">
        <w:t xml:space="preserve">HTML </w:t>
      </w:r>
      <w:r w:rsidRPr="009F196B">
        <w:rPr>
          <w:cs/>
        </w:rPr>
        <w:t xml:space="preserve">และภาษา </w:t>
      </w:r>
      <w:r w:rsidRPr="009F196B">
        <w:t xml:space="preserve">Java </w:t>
      </w:r>
      <w:r w:rsidRPr="009F196B">
        <w:rPr>
          <w:cs/>
        </w:rPr>
        <w:t>ได้ทั้งทางฝั่งไคลเอน</w:t>
      </w:r>
      <w:proofErr w:type="spellStart"/>
      <w:r w:rsidRPr="009F196B">
        <w:rPr>
          <w:cs/>
        </w:rPr>
        <w:t>ต์</w:t>
      </w:r>
      <w:proofErr w:type="spellEnd"/>
      <w:r w:rsidRPr="009F196B">
        <w:rPr>
          <w:cs/>
        </w:rPr>
        <w:t xml:space="preserve"> (</w:t>
      </w:r>
      <w:r w:rsidRPr="009F196B">
        <w:t xml:space="preserve">Client) </w:t>
      </w:r>
      <w:r w:rsidRPr="009F196B">
        <w:rPr>
          <w:cs/>
        </w:rPr>
        <w:t>และ ทางฝั่ง</w:t>
      </w:r>
      <w:proofErr w:type="spellStart"/>
      <w:r w:rsidRPr="009F196B">
        <w:rPr>
          <w:cs/>
        </w:rPr>
        <w:t>เซิร์ฟเวอร์</w:t>
      </w:r>
      <w:proofErr w:type="spellEnd"/>
      <w:r w:rsidRPr="009F196B">
        <w:rPr>
          <w:cs/>
        </w:rPr>
        <w:t xml:space="preserve"> (</w:t>
      </w:r>
      <w:r w:rsidRPr="009F196B">
        <w:t>Server)</w:t>
      </w:r>
    </w:p>
    <w:p w:rsidR="009F196B" w:rsidRPr="009F196B" w:rsidRDefault="009F196B" w:rsidP="00CD6EC9">
      <w:pPr>
        <w:spacing w:line="240" w:lineRule="auto"/>
        <w:ind w:firstLine="720"/>
        <w:rPr>
          <w:cs/>
        </w:rPr>
      </w:pPr>
      <w:r w:rsidRPr="009F196B">
        <w:t xml:space="preserve">jQuery </w:t>
      </w:r>
      <w:r w:rsidRPr="009F196B">
        <w:rPr>
          <w:cs/>
        </w:rPr>
        <w:t xml:space="preserve">คือ </w:t>
      </w:r>
      <w:r w:rsidRPr="009F196B">
        <w:t xml:space="preserve">JavaScript Library </w:t>
      </w:r>
      <w:r w:rsidRPr="009F196B">
        <w:rPr>
          <w:cs/>
        </w:rPr>
        <w:t xml:space="preserve">ซึ่งถูกออกแบบมาเพื่อให้การเขียน </w:t>
      </w:r>
      <w:r w:rsidRPr="009F196B">
        <w:t xml:space="preserve">JavaScript </w:t>
      </w:r>
      <w:r w:rsidRPr="009F196B">
        <w:rPr>
          <w:cs/>
        </w:rPr>
        <w:t xml:space="preserve">นั้นมีความสะดวกและง่ายขึ้น เพราะว่าการนำ </w:t>
      </w:r>
      <w:r w:rsidRPr="009F196B">
        <w:t xml:space="preserve">JavaScript </w:t>
      </w:r>
      <w:r w:rsidRPr="009F196B">
        <w:rPr>
          <w:cs/>
        </w:rPr>
        <w:t>เอาไปประยุกต์กับงานจำพวกเว็บ (</w:t>
      </w:r>
      <w:r w:rsidRPr="009F196B">
        <w:t xml:space="preserve">Client-side JavaScript) </w:t>
      </w:r>
      <w:r w:rsidRPr="009F196B">
        <w:rPr>
          <w:cs/>
        </w:rPr>
        <w:t xml:space="preserve">นั้นเป็นสิ่งที่ยุ่งยาก ไม่ว่าจะเป็นเรื่องความไม่เข้ากันของ </w:t>
      </w:r>
      <w:r w:rsidRPr="009F196B">
        <w:t xml:space="preserve">Web Browser </w:t>
      </w:r>
      <w:r w:rsidRPr="009F196B">
        <w:rPr>
          <w:cs/>
        </w:rPr>
        <w:t>แต่ละค่าย</w:t>
      </w:r>
      <w:r w:rsidRPr="009F196B">
        <w:t xml:space="preserve">, DOM </w:t>
      </w:r>
      <w:r w:rsidRPr="009F196B">
        <w:rPr>
          <w:cs/>
        </w:rPr>
        <w:t xml:space="preserve">หรือ </w:t>
      </w:r>
      <w:r w:rsidRPr="009F196B">
        <w:t xml:space="preserve">API </w:t>
      </w:r>
      <w:r w:rsidRPr="009F196B">
        <w:rPr>
          <w:cs/>
        </w:rPr>
        <w:t>เป็นต้น</w:t>
      </w:r>
    </w:p>
    <w:p w:rsidR="00342A2E" w:rsidRPr="009F196B" w:rsidRDefault="00D90D12">
      <w:pPr>
        <w:pStyle w:val="3"/>
        <w:pPrChange w:id="170" w:author="Pahommie" w:date="2014-11-05T17:47:00Z">
          <w:pPr/>
        </w:pPrChange>
      </w:pPr>
      <w:bookmarkStart w:id="171" w:name="_Toc453667489"/>
      <w:bookmarkStart w:id="172" w:name="_Toc453683048"/>
      <w:bookmarkStart w:id="173" w:name="_Toc453683460"/>
      <w:bookmarkStart w:id="174" w:name="_Toc453683720"/>
      <w:bookmarkStart w:id="175" w:name="_Toc487543108"/>
      <w:r w:rsidRPr="007E1467">
        <w:rPr>
          <w:cs/>
        </w:rPr>
        <w:t>ซอฟต์แวร์ที่ใช้ในการพัฒนา</w:t>
      </w:r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71"/>
      <w:bookmarkEnd w:id="172"/>
      <w:bookmarkEnd w:id="173"/>
      <w:bookmarkEnd w:id="174"/>
      <w:bookmarkEnd w:id="175"/>
      <w:del w:id="176" w:author="Pahommie" w:date="2014-11-05T17:35:00Z">
        <w:r w:rsidR="00342A2E" w:rsidRPr="007E1467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9F196B" w:rsidRDefault="009F196B" w:rsidP="009F196B">
      <w:pPr>
        <w:spacing w:line="240" w:lineRule="auto"/>
        <w:ind w:firstLine="720"/>
        <w:rPr>
          <w:color w:val="FF0000"/>
        </w:rPr>
      </w:pPr>
    </w:p>
    <w:p w:rsidR="009F196B" w:rsidRPr="00AF4FAC" w:rsidRDefault="009F196B" w:rsidP="009F196B">
      <w:pPr>
        <w:spacing w:line="240" w:lineRule="auto"/>
        <w:ind w:firstLine="720"/>
        <w:rPr>
          <w:cs/>
        </w:rPr>
      </w:pPr>
      <w:r w:rsidRPr="00AF4FAC">
        <w:t>Notepad++</w:t>
      </w:r>
      <w:r w:rsidRPr="00AF4FAC">
        <w:rPr>
          <w:rFonts w:hint="cs"/>
          <w:cs/>
        </w:rPr>
        <w:t xml:space="preserve"> </w:t>
      </w:r>
      <w:del w:id="177" w:author="Pahommie" w:date="2014-11-05T17:35:00Z">
        <w:r w:rsidR="00342A2E" w:rsidRPr="00AF4FAC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AF4FAC">
        <w:rPr>
          <w:rFonts w:hint="cs"/>
          <w:cs/>
        </w:rPr>
        <w:t>คือ</w:t>
      </w:r>
      <w:r w:rsidRPr="00AF4FAC">
        <w:t xml:space="preserve"> </w:t>
      </w:r>
      <w:r w:rsidRPr="00AF4FAC">
        <w:rPr>
          <w:rFonts w:hint="cs"/>
          <w:cs/>
        </w:rPr>
        <w:t>โปรแกรมแก้ไขเอกสาร ที่มีความสามาร</w:t>
      </w:r>
      <w:proofErr w:type="spellStart"/>
      <w:r w:rsidRPr="00AF4FAC">
        <w:rPr>
          <w:rFonts w:hint="cs"/>
          <w:cs/>
        </w:rPr>
        <w:t>ถ</w:t>
      </w:r>
      <w:r w:rsidRPr="00AF4FAC">
        <w:rPr>
          <w:cs/>
        </w:rPr>
        <w:t>น</w:t>
      </w:r>
      <w:proofErr w:type="spellEnd"/>
      <w:r w:rsidRPr="00AF4FAC">
        <w:rPr>
          <w:cs/>
        </w:rPr>
        <w:t>การ รองรับหลากหลาย ภาษาการเขียนโปรแกรม (</w:t>
      </w:r>
      <w:r w:rsidRPr="00AF4FAC">
        <w:t xml:space="preserve">Programming Languages) </w:t>
      </w:r>
      <w:r w:rsidRPr="00AF4FAC">
        <w:rPr>
          <w:cs/>
        </w:rPr>
        <w:t>มีปลั๊กอินเฉพาะทางให้เลือกดาวน์โหลดมากมาย แล้วช่วยให้เหล่าบรรดา โปรแกรมเมอร์ได้พัฒนาโปรแกรมของตนได้อย่างสบาย มี</w:t>
      </w:r>
      <w:proofErr w:type="spellStart"/>
      <w:r w:rsidRPr="00AF4FAC">
        <w:rPr>
          <w:cs/>
        </w:rPr>
        <w:t>ฟั</w:t>
      </w:r>
      <w:proofErr w:type="spellEnd"/>
      <w:r w:rsidRPr="00AF4FAC">
        <w:rPr>
          <w:cs/>
        </w:rPr>
        <w:t>งก</w:t>
      </w:r>
      <w:proofErr w:type="spellStart"/>
      <w:r w:rsidRPr="00AF4FAC">
        <w:rPr>
          <w:cs/>
        </w:rPr>
        <w:t>์ชั่น</w:t>
      </w:r>
      <w:proofErr w:type="spellEnd"/>
      <w:r w:rsidRPr="00AF4FAC">
        <w:rPr>
          <w:cs/>
        </w:rPr>
        <w:t xml:space="preserve">ในการช่วยอำนวยความสะดวก ในการเขียนโปรแกรม (พัฒนาโปรแกรม) กันอย่าครบครัน ไม่ว่าจะ </w:t>
      </w:r>
      <w:r w:rsidR="00AF4FAC" w:rsidRPr="00AF4FAC">
        <w:t>C, C++, HTML</w:t>
      </w:r>
      <w:r w:rsidRPr="00AF4FAC">
        <w:t xml:space="preserve">, </w:t>
      </w:r>
      <w:proofErr w:type="spellStart"/>
      <w:r w:rsidRPr="00AF4FAC">
        <w:t>Java</w:t>
      </w:r>
      <w:r w:rsidR="00AF4FAC" w:rsidRPr="00AF4FAC">
        <w:t>script</w:t>
      </w:r>
      <w:proofErr w:type="spellEnd"/>
      <w:r w:rsidRPr="00AF4FAC">
        <w:t xml:space="preserve">, </w:t>
      </w:r>
      <w:r w:rsidR="00AF4FAC" w:rsidRPr="00AF4FAC">
        <w:t>PHP,</w:t>
      </w:r>
      <w:r w:rsidRPr="00AF4FAC">
        <w:t>CSS</w:t>
      </w:r>
    </w:p>
    <w:p w:rsidR="001C2674" w:rsidRPr="007E1467" w:rsidRDefault="00AF4FAC" w:rsidP="00AF4FAC">
      <w:pPr>
        <w:spacing w:line="240" w:lineRule="auto"/>
        <w:ind w:firstLine="720"/>
        <w:rPr>
          <w:ins w:id="178" w:author="Pahommie" w:date="2014-11-05T15:16:00Z"/>
        </w:rPr>
      </w:pPr>
      <w:r w:rsidRPr="00AF4FAC">
        <w:t>phpMyAdmin</w:t>
      </w:r>
      <w:bookmarkStart w:id="179" w:name="_Toc409752781"/>
      <w:bookmarkStart w:id="180" w:name="_Toc409753193"/>
      <w:bookmarkStart w:id="181" w:name="_Toc416273387"/>
      <w:bookmarkStart w:id="182" w:name="_Toc416341185"/>
      <w:bookmarkStart w:id="183" w:name="_Toc420265882"/>
      <w:bookmarkStart w:id="184" w:name="_Toc420387327"/>
      <w:bookmarkStart w:id="185" w:name="_Toc420485923"/>
      <w:bookmarkStart w:id="186" w:name="_Toc420525080"/>
      <w:bookmarkStart w:id="187" w:name="_Toc420734889"/>
      <w:bookmarkStart w:id="188" w:name="_Toc420739382"/>
      <w:bookmarkStart w:id="189" w:name="_Toc453667490"/>
      <w:bookmarkStart w:id="190" w:name="_Toc453683049"/>
      <w:bookmarkStart w:id="191" w:name="_Toc453683461"/>
      <w:bookmarkStart w:id="192" w:name="_Toc453683721"/>
      <w:bookmarkStart w:id="193" w:name="_Toc487543109"/>
      <w:r w:rsidRPr="00AF4FAC">
        <w:t xml:space="preserve"> </w:t>
      </w:r>
      <w:r w:rsidRPr="00AF4FAC">
        <w:rPr>
          <w:rFonts w:hint="cs"/>
          <w:cs/>
        </w:rPr>
        <w:t xml:space="preserve">คือ </w:t>
      </w:r>
      <w:r w:rsidR="002C7A43">
        <w:rPr>
          <w:rFonts w:hint="cs"/>
          <w:cs/>
        </w:rPr>
        <w:t>เ</w:t>
      </w:r>
      <w:r w:rsidRPr="00AF4FAC">
        <w:rPr>
          <w:cs/>
        </w:rPr>
        <w:t xml:space="preserve">ป็นสคริปต์ติดต่อฐานข้อมูลสร้างโดยภาษาพีเอชพี ซึ่งใช้จัดการฐานข้อมูล </w:t>
      </w:r>
      <w:r w:rsidRPr="00AF4FAC">
        <w:t xml:space="preserve">MySQL </w:t>
      </w:r>
      <w:r w:rsidRPr="00AF4FAC">
        <w:rPr>
          <w:cs/>
        </w:rPr>
        <w:t>ผ่านเว็บ</w:t>
      </w:r>
      <w:proofErr w:type="spellStart"/>
      <w:r w:rsidRPr="00AF4FAC">
        <w:rPr>
          <w:cs/>
        </w:rPr>
        <w:t>เบ</w:t>
      </w:r>
      <w:proofErr w:type="spellEnd"/>
      <w:r w:rsidRPr="00AF4FAC">
        <w:rPr>
          <w:cs/>
        </w:rPr>
        <w:t>ราว์</w:t>
      </w:r>
      <w:proofErr w:type="spellStart"/>
      <w:r w:rsidRPr="00AF4FAC">
        <w:rPr>
          <w:cs/>
        </w:rPr>
        <w:t>เซอร์</w:t>
      </w:r>
      <w:proofErr w:type="spellEnd"/>
      <w:r w:rsidRPr="00AF4FAC">
        <w:rPr>
          <w:cs/>
        </w:rPr>
        <w:t xml:space="preserve"> โดยสามารถที่จะทำการสร้างฐานข้อมูลใหม่ หรือทำการสร้าง </w:t>
      </w:r>
      <w:r w:rsidRPr="00AF4FAC">
        <w:t xml:space="preserve">TABLE </w:t>
      </w:r>
      <w:r w:rsidRPr="00AF4FAC">
        <w:rPr>
          <w:cs/>
        </w:rPr>
        <w:t xml:space="preserve">ใหม่ๆ และยังมี </w:t>
      </w:r>
      <w:r w:rsidRPr="00AF4FAC">
        <w:t xml:space="preserve">function </w:t>
      </w:r>
      <w:r w:rsidRPr="00AF4FAC">
        <w:rPr>
          <w:cs/>
        </w:rPr>
        <w:t xml:space="preserve">ที่ใช้สำหรับการทดสอบการ </w:t>
      </w:r>
      <w:r w:rsidRPr="00AF4FAC">
        <w:t xml:space="preserve">query </w:t>
      </w:r>
      <w:r w:rsidRPr="00AF4FAC">
        <w:rPr>
          <w:cs/>
        </w:rPr>
        <w:t xml:space="preserve">ข้อมูลด้วยภาษา </w:t>
      </w:r>
      <w:r w:rsidRPr="00AF4FAC">
        <w:t xml:space="preserve">SQL </w:t>
      </w:r>
      <w:r w:rsidRPr="00AF4FAC">
        <w:rPr>
          <w:cs/>
        </w:rPr>
        <w:t xml:space="preserve">พร้อมกันนั้น ยังสามารถทำการ </w:t>
      </w:r>
      <w:r w:rsidRPr="00AF4FAC">
        <w:t xml:space="preserve">insert delete update </w:t>
      </w:r>
      <w:r w:rsidRPr="00AF4FAC">
        <w:rPr>
          <w:cs/>
        </w:rPr>
        <w:t>หรือแม้กระทั่งใช้ คำสั่ง</w:t>
      </w:r>
      <w:proofErr w:type="spellStart"/>
      <w:r w:rsidRPr="00AF4FAC">
        <w:rPr>
          <w:cs/>
        </w:rPr>
        <w:t>ต่างๆ</w:t>
      </w:r>
      <w:proofErr w:type="spellEnd"/>
      <w:r w:rsidRPr="00AF4FAC">
        <w:rPr>
          <w:cs/>
        </w:rPr>
        <w:t xml:space="preserve"> เหมือนกับกันการใช้ภาษา </w:t>
      </w:r>
      <w:r w:rsidRPr="00AF4FAC">
        <w:t xml:space="preserve">SQL </w:t>
      </w:r>
      <w:r w:rsidRPr="00AF4FAC">
        <w:rPr>
          <w:cs/>
        </w:rPr>
        <w:t>ในการสร้างตารางข้อมูล</w:t>
      </w:r>
      <w:r w:rsidR="00857332" w:rsidRPr="007E1467">
        <w:rPr>
          <w:cs/>
        </w:rPr>
        <w:t>ลักษณะการจัดการเครื่องแม่ข่าย</w:t>
      </w:r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del w:id="194" w:author="Pahommie" w:date="2014-11-05T16:13:00Z">
        <w:r w:rsidR="001C2674" w:rsidRPr="007E1467" w:rsidDel="00A1197F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342A2E" w:rsidRPr="007E1467" w:rsidRDefault="00342A2E" w:rsidP="00991A87">
      <w:pPr>
        <w:pStyle w:val="1"/>
        <w:spacing w:line="240" w:lineRule="auto"/>
        <w:rPr>
          <w:rFonts w:cs="Angsana New"/>
          <w:cs/>
        </w:rPr>
        <w:sectPr w:rsidR="00342A2E" w:rsidRPr="007E1467" w:rsidSect="00232BD9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195" w:name="_Toc399842569"/>
      <w:bookmarkStart w:id="196" w:name="_Toc399842570"/>
      <w:bookmarkStart w:id="197" w:name="_Toc399842572"/>
      <w:bookmarkEnd w:id="195"/>
      <w:bookmarkEnd w:id="196"/>
    </w:p>
    <w:p w:rsidR="00E272D4" w:rsidRPr="007E1467" w:rsidRDefault="00A87D64" w:rsidP="00991A87">
      <w:pPr>
        <w:pStyle w:val="1"/>
        <w:spacing w:line="240" w:lineRule="auto"/>
      </w:pPr>
      <w:bookmarkStart w:id="198" w:name="_Toc487543110"/>
      <w:r>
        <w:rPr>
          <w:cs/>
        </w:rPr>
        <w:lastRenderedPageBreak/>
        <w:br/>
      </w:r>
      <w:r w:rsidR="00907D3B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5142230</wp:posOffset>
                </wp:positionH>
                <wp:positionV relativeFrom="paragraph">
                  <wp:posOffset>-685165</wp:posOffset>
                </wp:positionV>
                <wp:extent cx="457200" cy="457200"/>
                <wp:effectExtent l="0" t="0" r="0" b="0"/>
                <wp:wrapNone/>
                <wp:docPr id="57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CCBB72" id="Rectangle 10" o:spid="_x0000_s1026" style="position:absolute;margin-left:404.9pt;margin-top:-53.95pt;width:36pt;height:36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" fillcolor="window" stroked="f" strokeweight="1pt"/>
            </w:pict>
          </mc:Fallback>
        </mc:AlternateContent>
      </w:r>
      <w:bookmarkEnd w:id="197"/>
      <w:r w:rsidR="00E272D4" w:rsidRPr="007E1467">
        <w:rPr>
          <w:cs/>
        </w:rPr>
        <w:br/>
        <w:t>รายละเอียดของ</w:t>
      </w:r>
      <w:r w:rsidR="003D63AD" w:rsidRPr="007E1467">
        <w:rPr>
          <w:cs/>
        </w:rPr>
        <w:t>การปฏิบัติงาน</w:t>
      </w:r>
      <w:r w:rsidR="00E272D4" w:rsidRPr="007E1467">
        <w:rPr>
          <w:cs/>
        </w:rPr>
        <w:t>สหกิจศึกษา</w:t>
      </w:r>
      <w:bookmarkEnd w:id="198"/>
    </w:p>
    <w:p w:rsidR="00F31E88" w:rsidRPr="007E1467" w:rsidRDefault="00F31E88" w:rsidP="00991A87">
      <w:pPr>
        <w:spacing w:line="240" w:lineRule="auto"/>
      </w:pPr>
    </w:p>
    <w:p w:rsidR="006D0F84" w:rsidRDefault="00283ACA" w:rsidP="00991A87">
      <w:pPr>
        <w:spacing w:line="240" w:lineRule="auto"/>
        <w:ind w:firstLine="720"/>
      </w:pPr>
      <w:r>
        <w:rPr>
          <w:rFonts w:hint="cs"/>
          <w:cs/>
        </w:rPr>
        <w:t>ระบบจัดการห้องสมุดเป็นระบบสารสนเทศที่เข้ามาช่วยในการจัดการห้องสมุดภายในองค์กร</w:t>
      </w:r>
      <w:r>
        <w:rPr>
          <w:rFonts w:hint="cs"/>
          <w:cs/>
        </w:rPr>
        <w:tab/>
      </w:r>
    </w:p>
    <w:p w:rsidR="00283ACA" w:rsidRDefault="00283ACA" w:rsidP="00283ACA">
      <w:pPr>
        <w:spacing w:line="240" w:lineRule="auto"/>
      </w:pPr>
      <w:r>
        <w:rPr>
          <w:rFonts w:hint="cs"/>
          <w:cs/>
        </w:rPr>
        <w:t>โดยศึกษ</w:t>
      </w:r>
      <w:r w:rsidR="000414DC">
        <w:rPr>
          <w:rFonts w:hint="cs"/>
          <w:cs/>
        </w:rPr>
        <w:t xml:space="preserve">าจากคู่มือการใช้งานของระบบเก่า </w:t>
      </w:r>
      <w:r>
        <w:rPr>
          <w:rFonts w:hint="cs"/>
          <w:cs/>
        </w:rPr>
        <w:t>รับความต้องการจากผู้ใช้งาน</w:t>
      </w:r>
      <w:r w:rsidR="000414DC">
        <w:rPr>
          <w:rFonts w:hint="cs"/>
          <w:cs/>
        </w:rPr>
        <w:t xml:space="preserve"> และการวิเคราะห์จากผู้ปฏิบัติสหกิจศึกษา ได้มีการสรุปการทำงานหลักๆดังนี้ การเข้าสู่ระบบ การยืม การคืน การชำระเงิน การจัดการข้อมูลพื้นฐาน และการนำออกรายงาน</w:t>
      </w:r>
    </w:p>
    <w:p w:rsidR="000414DC" w:rsidRDefault="000414DC" w:rsidP="00283ACA">
      <w:pPr>
        <w:spacing w:line="240" w:lineRule="auto"/>
      </w:pPr>
      <w:r>
        <w:rPr>
          <w:rFonts w:hint="cs"/>
          <w:cs/>
        </w:rPr>
        <w:tab/>
        <w:t xml:space="preserve">ในบทนี้เป็นการอธิบายรายละเอียดของการปฏิบัติงานสหกิจศึกษา ของผู้ปฏิบัติสหกิจศึกษา </w:t>
      </w:r>
    </w:p>
    <w:p w:rsidR="000414DC" w:rsidRDefault="000414DC" w:rsidP="00283ACA">
      <w:pPr>
        <w:spacing w:line="240" w:lineRule="auto"/>
      </w:pPr>
      <w:r>
        <w:rPr>
          <w:rFonts w:hint="cs"/>
          <w:cs/>
        </w:rPr>
        <w:t xml:space="preserve">ซึ่งได้รับมอบหมายให้พัฒนาระบบจัดการห้องสมุด ซึ่งประกอบไปด้วย การศึกษาข้อมูล </w:t>
      </w:r>
      <w:r w:rsidR="001F1D8D">
        <w:rPr>
          <w:rFonts w:hint="cs"/>
          <w:cs/>
        </w:rPr>
        <w:t>การวิเคราะห์</w:t>
      </w:r>
    </w:p>
    <w:p w:rsidR="001F1D8D" w:rsidRDefault="001F1D8D" w:rsidP="00283ACA">
      <w:pPr>
        <w:spacing w:line="240" w:lineRule="auto"/>
      </w:pPr>
      <w:r>
        <w:rPr>
          <w:rFonts w:hint="cs"/>
          <w:cs/>
        </w:rPr>
        <w:t>และปรับปรุงแก้ไขงานตามมอดูลที่ได้รับมอบหมายให้ตรงกับความต้องการของผู้ใช้งาน และรายละเอียดของการวิเคราะห์และออกแบบการทำงานของระบบสารสนเทศ</w:t>
      </w:r>
      <w:proofErr w:type="spellStart"/>
      <w:r>
        <w:rPr>
          <w:rFonts w:hint="cs"/>
          <w:cs/>
        </w:rPr>
        <w:t>ต่างๆ</w:t>
      </w:r>
      <w:proofErr w:type="spellEnd"/>
      <w:r>
        <w:rPr>
          <w:rFonts w:hint="cs"/>
          <w:cs/>
        </w:rPr>
        <w:t xml:space="preserve"> ได้แก่ </w:t>
      </w:r>
      <w:r w:rsidRPr="007E1467">
        <w:rPr>
          <w:cs/>
        </w:rPr>
        <w:t>รายละเอียดแผนภาพ</w:t>
      </w:r>
      <w:proofErr w:type="spellStart"/>
      <w:r w:rsidRPr="007E1467">
        <w:rPr>
          <w:cs/>
        </w:rPr>
        <w:t>ยูสเค</w:t>
      </w:r>
      <w:proofErr w:type="spellEnd"/>
      <w:r w:rsidRPr="007E1467">
        <w:rPr>
          <w:cs/>
        </w:rPr>
        <w:t>ส</w:t>
      </w:r>
    </w:p>
    <w:p w:rsidR="001F1D8D" w:rsidRPr="001F1D8D" w:rsidRDefault="001F1D8D" w:rsidP="00283ACA">
      <w:pPr>
        <w:spacing w:line="240" w:lineRule="auto"/>
        <w:rPr>
          <w:cs/>
        </w:rPr>
      </w:pPr>
      <w:r w:rsidRPr="007E1467">
        <w:rPr>
          <w:cs/>
        </w:rPr>
        <w:t>รายละเอียดคำอธิบายแผนภาพ</w:t>
      </w:r>
      <w:proofErr w:type="spellStart"/>
      <w:r w:rsidRPr="007E1467">
        <w:rPr>
          <w:cs/>
        </w:rPr>
        <w:t>ยูสเค</w:t>
      </w:r>
      <w:proofErr w:type="spellEnd"/>
      <w:r w:rsidRPr="007E1467">
        <w:rPr>
          <w:cs/>
        </w:rPr>
        <w:t>ส</w:t>
      </w:r>
      <w:r>
        <w:rPr>
          <w:rFonts w:hint="cs"/>
          <w:cs/>
        </w:rPr>
        <w:t xml:space="preserve"> </w:t>
      </w:r>
      <w:r w:rsidRPr="007E1467">
        <w:rPr>
          <w:cs/>
        </w:rPr>
        <w:t>รายละเอียดแผนภาพกิจกรรม</w:t>
      </w:r>
      <w:r>
        <w:rPr>
          <w:rFonts w:hint="cs"/>
          <w:cs/>
        </w:rPr>
        <w:t xml:space="preserve"> </w:t>
      </w:r>
      <w:r w:rsidRPr="007E1467">
        <w:rPr>
          <w:cs/>
        </w:rPr>
        <w:t>รายละเอียดแผนภาพความสัมพันธ์ของข้อมูล</w:t>
      </w:r>
      <w:r>
        <w:t xml:space="preserve"> </w:t>
      </w:r>
    </w:p>
    <w:p w:rsidR="001C2674" w:rsidRPr="007E1467" w:rsidRDefault="00857332" w:rsidP="00991A87">
      <w:pPr>
        <w:pStyle w:val="2"/>
      </w:pPr>
      <w:bookmarkStart w:id="199" w:name="_Toc420265885"/>
      <w:bookmarkStart w:id="200" w:name="_Toc487543111"/>
      <w:bookmarkStart w:id="201" w:name="_Toc399842573"/>
      <w:r w:rsidRPr="007E1467">
        <w:rPr>
          <w:cs/>
        </w:rPr>
        <w:t>วิเคราะห์และออกแบบการทำงานของระบบสารสนเทศ</w:t>
      </w:r>
      <w:bookmarkEnd w:id="199"/>
      <w:bookmarkEnd w:id="200"/>
      <w:del w:id="202" w:author="Pahommie" w:date="2014-11-05T20:27:00Z">
        <w:r w:rsidR="001C2674" w:rsidRPr="007E1467" w:rsidDel="005D0CD9">
          <w:rPr>
            <w:cs/>
          </w:rPr>
          <w:delText xml:space="preserve"> [ระบบที่ </w:delText>
        </w:r>
        <w:r w:rsidR="001C2674" w:rsidRPr="007E1467" w:rsidDel="005D0CD9">
          <w:delText>1</w:delText>
        </w:r>
        <w:r w:rsidR="001C2674" w:rsidRPr="007E1467" w:rsidDel="005D0CD9">
          <w:rPr>
            <w:cs/>
          </w:rPr>
          <w:delText>]</w:delText>
        </w:r>
      </w:del>
      <w:bookmarkEnd w:id="201"/>
    </w:p>
    <w:p w:rsidR="001C2674" w:rsidRPr="007E1467" w:rsidRDefault="001F1D8D">
      <w:pPr>
        <w:spacing w:line="240" w:lineRule="auto"/>
        <w:ind w:firstLine="720"/>
        <w:rPr>
          <w:ins w:id="203" w:author="Pahommie" w:date="2014-11-05T20:29:00Z"/>
          <w:color w:val="FF0000"/>
        </w:rPr>
        <w:pPrChange w:id="204" w:author="Pahommie" w:date="2014-11-05T20:28:00Z">
          <w:pPr/>
        </w:pPrChange>
      </w:pPr>
      <w:r>
        <w:rPr>
          <w:cs/>
        </w:rPr>
        <w:t>เพื่อให้ระบบ</w:t>
      </w:r>
      <w:proofErr w:type="spellStart"/>
      <w:r>
        <w:rPr>
          <w:cs/>
        </w:rPr>
        <w:t>ทํางาน</w:t>
      </w:r>
      <w:proofErr w:type="spellEnd"/>
      <w:r>
        <w:rPr>
          <w:cs/>
        </w:rPr>
        <w:t>ได้อย่างมีประสิทธิภาพในการ</w:t>
      </w:r>
      <w:proofErr w:type="spellStart"/>
      <w:r>
        <w:rPr>
          <w:cs/>
        </w:rPr>
        <w:t>ทํางาน</w:t>
      </w:r>
      <w:proofErr w:type="spellEnd"/>
      <w:r>
        <w:rPr>
          <w:cs/>
        </w:rPr>
        <w:t>สูงสุด ผู้พัฒนา</w:t>
      </w:r>
      <w:proofErr w:type="spellStart"/>
      <w:r>
        <w:rPr>
          <w:cs/>
        </w:rPr>
        <w:t>จําเป็นต้</w:t>
      </w:r>
      <w:proofErr w:type="spellEnd"/>
      <w:r>
        <w:rPr>
          <w:cs/>
        </w:rPr>
        <w:t>อง</w:t>
      </w:r>
      <w:proofErr w:type="spellStart"/>
      <w:r>
        <w:rPr>
          <w:cs/>
        </w:rPr>
        <w:t>ทํา</w:t>
      </w:r>
      <w:proofErr w:type="spellEnd"/>
      <w:r>
        <w:rPr>
          <w:cs/>
        </w:rPr>
        <w:t>การออกแบบ และวิเคราะห์ระบบเพื่อสกัดความต้องการให้ออกมาอยู่ในรูปแบบที่เข้าใจได้ โดยสิ่งที่</w:t>
      </w:r>
      <w:proofErr w:type="spellStart"/>
      <w:r>
        <w:rPr>
          <w:cs/>
        </w:rPr>
        <w:t>ทํา</w:t>
      </w:r>
      <w:proofErr w:type="spellEnd"/>
      <w:r>
        <w:rPr>
          <w:cs/>
        </w:rPr>
        <w:t>ให้ ผู้พัฒนา และผู้ใช้งานสามารถเข้าใจไปในทิศทางเดียวกันได้นั้น</w:t>
      </w:r>
      <w:proofErr w:type="spellStart"/>
      <w:r>
        <w:rPr>
          <w:cs/>
        </w:rPr>
        <w:t>จําเป็นต้</w:t>
      </w:r>
      <w:proofErr w:type="spellEnd"/>
      <w:r>
        <w:rPr>
          <w:cs/>
        </w:rPr>
        <w:t>องต้องมีรูปแบบที่สามารถ เข้าใจได้ง่ายในรูปแบบแผนภาพซึ่งแต่ละแผนภาพนั้นมีความแตกต่างกันไปในแต่ละหน้าที่ เช่น แผนภาพ</w:t>
      </w:r>
      <w:proofErr w:type="spellStart"/>
      <w:r>
        <w:rPr>
          <w:cs/>
        </w:rPr>
        <w:t>ยูสเค</w:t>
      </w:r>
      <w:proofErr w:type="spellEnd"/>
      <w:r>
        <w:rPr>
          <w:cs/>
        </w:rPr>
        <w:t>สใช้เพื่อระบุการ</w:t>
      </w:r>
      <w:proofErr w:type="spellStart"/>
      <w:r>
        <w:rPr>
          <w:cs/>
        </w:rPr>
        <w:t>ทํางาน</w:t>
      </w:r>
      <w:proofErr w:type="spellEnd"/>
      <w:r>
        <w:rPr>
          <w:cs/>
        </w:rPr>
        <w:t>ทั้งหมดที่ผู้ใช้งานต่าง ๆ สามารถ</w:t>
      </w:r>
      <w:proofErr w:type="spellStart"/>
      <w:r>
        <w:rPr>
          <w:cs/>
        </w:rPr>
        <w:t>กระทํา</w:t>
      </w:r>
      <w:proofErr w:type="spellEnd"/>
      <w:r>
        <w:rPr>
          <w:cs/>
        </w:rPr>
        <w:t>กับระบบได้  แผนภาพ</w:t>
      </w:r>
      <w:proofErr w:type="spellStart"/>
      <w:r>
        <w:rPr>
          <w:cs/>
        </w:rPr>
        <w:t>คํ</w:t>
      </w:r>
      <w:proofErr w:type="spellEnd"/>
      <w:r>
        <w:rPr>
          <w:cs/>
        </w:rPr>
        <w:t>าอธิบายแผนภาพ</w:t>
      </w:r>
      <w:proofErr w:type="spellStart"/>
      <w:r>
        <w:rPr>
          <w:cs/>
        </w:rPr>
        <w:t>ยูสเค</w:t>
      </w:r>
      <w:proofErr w:type="spellEnd"/>
      <w:r>
        <w:rPr>
          <w:cs/>
        </w:rPr>
        <w:t>ส ใช้เพื่ออธิบายรายละเอียดต่าง ๆ ภายในแผนภาพ</w:t>
      </w:r>
      <w:proofErr w:type="spellStart"/>
      <w:r>
        <w:rPr>
          <w:cs/>
        </w:rPr>
        <w:t>ยูสเค</w:t>
      </w:r>
      <w:proofErr w:type="spellEnd"/>
      <w:r>
        <w:rPr>
          <w:cs/>
        </w:rPr>
        <w:t>ส โดย อธิบายถึงลักษณะการ</w:t>
      </w:r>
      <w:proofErr w:type="spellStart"/>
      <w:r>
        <w:rPr>
          <w:cs/>
        </w:rPr>
        <w:t>ทํางาน</w:t>
      </w:r>
      <w:proofErr w:type="spellEnd"/>
      <w:r>
        <w:rPr>
          <w:cs/>
        </w:rPr>
        <w:t xml:space="preserve"> และความสัมพันธ์ของแต่ละ</w:t>
      </w:r>
      <w:proofErr w:type="spellStart"/>
      <w:r>
        <w:rPr>
          <w:cs/>
        </w:rPr>
        <w:t>ยูสเค</w:t>
      </w:r>
      <w:proofErr w:type="spellEnd"/>
      <w:r>
        <w:rPr>
          <w:cs/>
        </w:rPr>
        <w:t>ส แผนภาพกิจกรรมเป็นการอธิบาย การ</w:t>
      </w:r>
      <w:proofErr w:type="spellStart"/>
      <w:r>
        <w:rPr>
          <w:cs/>
        </w:rPr>
        <w:t>ทํางาน</w:t>
      </w:r>
      <w:proofErr w:type="spellEnd"/>
      <w:r>
        <w:rPr>
          <w:cs/>
        </w:rPr>
        <w:t>อย่างละเอียดว่าผู้ใช้งานสามารถ</w:t>
      </w:r>
      <w:proofErr w:type="spellStart"/>
      <w:r>
        <w:rPr>
          <w:cs/>
        </w:rPr>
        <w:t>กระทํา</w:t>
      </w:r>
      <w:proofErr w:type="spellEnd"/>
      <w:r>
        <w:rPr>
          <w:cs/>
        </w:rPr>
        <w:t>สิ่งใดกับระบบ และระบบสามารถแสดงผลอย่างไร กับผู้ใช้งานโดยทั้งหมดที่กล่าวมาจะแสดงในรูปแบบแผนภาพซึ่งสามารถเข้าใจได้ง่ายโดยแผนภาพ ทั้งหมดนั้นมีรายละเอียด</w:t>
      </w:r>
      <w:r w:rsidR="00857332" w:rsidRPr="007E1467">
        <w:rPr>
          <w:cs/>
        </w:rPr>
        <w:t>แผนภาพต่อไปนี้</w:t>
      </w:r>
    </w:p>
    <w:p w:rsidR="00554D84" w:rsidRPr="007E1467" w:rsidRDefault="00857332">
      <w:pPr>
        <w:pStyle w:val="a5"/>
        <w:numPr>
          <w:ilvl w:val="0"/>
          <w:numId w:val="335"/>
        </w:numPr>
        <w:spacing w:line="240" w:lineRule="auto"/>
        <w:ind w:left="0" w:firstLine="720"/>
        <w:pPrChange w:id="205" w:author="Pahommie" w:date="2014-11-05T20:29:00Z">
          <w:pPr/>
        </w:pPrChange>
      </w:pPr>
      <w:r w:rsidRPr="007E1467">
        <w:rPr>
          <w:rFonts w:cs="TH SarabunPSK"/>
          <w:szCs w:val="32"/>
          <w:cs/>
        </w:rPr>
        <w:t>รายละเอียดแผนภาพ</w:t>
      </w:r>
      <w:proofErr w:type="spellStart"/>
      <w:r w:rsidRPr="007E1467">
        <w:rPr>
          <w:rFonts w:cs="TH SarabunPSK"/>
          <w:szCs w:val="32"/>
          <w:cs/>
        </w:rPr>
        <w:t>ยูสเค</w:t>
      </w:r>
      <w:proofErr w:type="spellEnd"/>
      <w:r w:rsidRPr="007E1467">
        <w:rPr>
          <w:rFonts w:cs="TH SarabunPSK"/>
          <w:szCs w:val="32"/>
          <w:cs/>
        </w:rPr>
        <w:t>ส (</w:t>
      </w:r>
      <w:r w:rsidRPr="007E1467">
        <w:rPr>
          <w:rFonts w:cs="TH SarabunPSK"/>
          <w:szCs w:val="32"/>
        </w:rPr>
        <w:t>Use Case Diagram</w:t>
      </w:r>
      <w:r w:rsidRPr="007E1467">
        <w:rPr>
          <w:rFonts w:cs="TH SarabunPSK"/>
          <w:szCs w:val="32"/>
          <w:cs/>
        </w:rPr>
        <w:t>)</w:t>
      </w:r>
    </w:p>
    <w:p w:rsidR="0060742F" w:rsidRPr="007E1467" w:rsidRDefault="0060742F" w:rsidP="00991A87">
      <w:pPr>
        <w:pStyle w:val="a5"/>
        <w:numPr>
          <w:ilvl w:val="0"/>
          <w:numId w:val="335"/>
        </w:numPr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รายละเอียดคำอธิบาย</w:t>
      </w:r>
      <w:r w:rsidR="005F15F8" w:rsidRPr="007E1467">
        <w:rPr>
          <w:rFonts w:cs="TH SarabunPSK"/>
          <w:szCs w:val="32"/>
          <w:cs/>
        </w:rPr>
        <w:t>แผนภาพ</w:t>
      </w:r>
      <w:proofErr w:type="spellStart"/>
      <w:r w:rsidRPr="007E1467">
        <w:rPr>
          <w:rFonts w:cs="TH SarabunPSK"/>
          <w:szCs w:val="32"/>
          <w:cs/>
        </w:rPr>
        <w:t>ยูสเค</w:t>
      </w:r>
      <w:proofErr w:type="spellEnd"/>
      <w:r w:rsidRPr="007E1467">
        <w:rPr>
          <w:rFonts w:cs="TH SarabunPSK"/>
          <w:szCs w:val="32"/>
          <w:cs/>
        </w:rPr>
        <w:t>ส (</w:t>
      </w:r>
      <w:r w:rsidRPr="007E1467">
        <w:rPr>
          <w:rFonts w:cs="TH SarabunPSK"/>
          <w:szCs w:val="32"/>
        </w:rPr>
        <w:t>Use Case Description</w:t>
      </w:r>
      <w:r w:rsidRPr="007E1467">
        <w:rPr>
          <w:rFonts w:cs="TH SarabunPSK"/>
          <w:szCs w:val="32"/>
          <w:cs/>
        </w:rPr>
        <w:t>)</w:t>
      </w:r>
    </w:p>
    <w:p w:rsidR="005D0CD9" w:rsidRPr="007E1467" w:rsidRDefault="00857332" w:rsidP="00991A87">
      <w:pPr>
        <w:pStyle w:val="a5"/>
        <w:numPr>
          <w:ilvl w:val="0"/>
          <w:numId w:val="335"/>
        </w:numPr>
        <w:spacing w:line="240" w:lineRule="auto"/>
        <w:ind w:left="0" w:firstLine="720"/>
        <w:rPr>
          <w:ins w:id="206" w:author="Pahommie" w:date="2014-11-05T21:04:00Z"/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รายละเอียดแผนภาพกิจกรรม (</w:t>
      </w:r>
      <w:r w:rsidRPr="007E1467">
        <w:rPr>
          <w:rFonts w:cs="TH SarabunPSK"/>
          <w:szCs w:val="32"/>
        </w:rPr>
        <w:t>Activity Diagram</w:t>
      </w:r>
      <w:r w:rsidRPr="007E1467">
        <w:rPr>
          <w:rFonts w:cs="TH SarabunPSK"/>
          <w:szCs w:val="32"/>
          <w:cs/>
        </w:rPr>
        <w:t>)</w:t>
      </w:r>
    </w:p>
    <w:p w:rsidR="00D43464" w:rsidRPr="007E1467" w:rsidRDefault="00857332">
      <w:pPr>
        <w:pStyle w:val="a5"/>
        <w:numPr>
          <w:ilvl w:val="0"/>
          <w:numId w:val="335"/>
        </w:numPr>
        <w:spacing w:line="240" w:lineRule="auto"/>
        <w:ind w:left="0" w:firstLine="720"/>
        <w:rPr>
          <w:ins w:id="207" w:author="Pahommie" w:date="2014-11-05T21:09:00Z"/>
        </w:rPr>
        <w:pPrChange w:id="208" w:author="Pahommie" w:date="2014-11-05T20:29:00Z">
          <w:pPr/>
        </w:pPrChange>
      </w:pPr>
      <w:r w:rsidRPr="007E1467">
        <w:rPr>
          <w:rFonts w:cs="TH SarabunPSK"/>
          <w:szCs w:val="32"/>
          <w:cs/>
        </w:rPr>
        <w:t>รายละเอียดแผนภาพ</w:t>
      </w:r>
      <w:r w:rsidR="00CE5892" w:rsidRPr="007E1467">
        <w:rPr>
          <w:rFonts w:cs="TH SarabunPSK"/>
          <w:szCs w:val="32"/>
          <w:cs/>
        </w:rPr>
        <w:t>ความสัมพันธ์ของ</w:t>
      </w:r>
      <w:r w:rsidRPr="007E1467">
        <w:rPr>
          <w:rFonts w:cs="TH SarabunPSK"/>
          <w:szCs w:val="32"/>
          <w:cs/>
        </w:rPr>
        <w:t>ข้อมูล (</w:t>
      </w:r>
      <w:r w:rsidRPr="007E1467">
        <w:rPr>
          <w:rFonts w:cs="TH SarabunPSK"/>
          <w:szCs w:val="32"/>
        </w:rPr>
        <w:t>Entity Relationship Diagram</w:t>
      </w:r>
      <w:r w:rsidRPr="007E1467">
        <w:rPr>
          <w:rFonts w:cs="TH SarabunPSK"/>
          <w:szCs w:val="32"/>
          <w:cs/>
        </w:rPr>
        <w:t>)</w:t>
      </w:r>
    </w:p>
    <w:p w:rsidR="007A010A" w:rsidRPr="007E1467" w:rsidRDefault="007A010A" w:rsidP="00991A87">
      <w:pPr>
        <w:spacing w:line="240" w:lineRule="auto"/>
      </w:pPr>
      <w:bookmarkStart w:id="209" w:name="_Toc409752786"/>
      <w:bookmarkStart w:id="210" w:name="_Toc409753198"/>
      <w:bookmarkStart w:id="211" w:name="_Toc416273392"/>
      <w:bookmarkStart w:id="212" w:name="_Toc420265887"/>
      <w:bookmarkStart w:id="213" w:name="_Toc420387330"/>
      <w:bookmarkStart w:id="214" w:name="_Toc420485926"/>
      <w:bookmarkStart w:id="215" w:name="_Toc420525083"/>
      <w:r w:rsidRPr="001E2836">
        <w:rPr>
          <w:color w:val="FFFFFF"/>
          <w:cs/>
        </w:rPr>
        <w:lastRenderedPageBreak/>
        <w:t>กาดำเนินงานภายในระบบฯ</w:t>
      </w:r>
    </w:p>
    <w:p w:rsidR="00857332" w:rsidRDefault="00857332">
      <w:pPr>
        <w:pStyle w:val="3"/>
        <w:pPrChange w:id="216" w:author="Pahommie" w:date="2014-11-25T14:21:00Z">
          <w:pPr/>
        </w:pPrChange>
      </w:pPr>
      <w:bookmarkStart w:id="217" w:name="_Toc420734892"/>
      <w:bookmarkStart w:id="218" w:name="_Toc420739385"/>
      <w:bookmarkStart w:id="219" w:name="_Toc453667493"/>
      <w:bookmarkStart w:id="220" w:name="_Toc453683052"/>
      <w:bookmarkStart w:id="221" w:name="_Toc453683464"/>
      <w:bookmarkStart w:id="222" w:name="_Toc453683724"/>
      <w:bookmarkStart w:id="223" w:name="_Toc487543112"/>
      <w:r w:rsidRPr="007E1467">
        <w:rPr>
          <w:cs/>
        </w:rPr>
        <w:t>แผนภาพ</w:t>
      </w:r>
      <w:proofErr w:type="spellStart"/>
      <w:r w:rsidRPr="007E1467">
        <w:rPr>
          <w:cs/>
        </w:rPr>
        <w:t>ยูสเค</w:t>
      </w:r>
      <w:proofErr w:type="spellEnd"/>
      <w:r w:rsidRPr="007E1467">
        <w:rPr>
          <w:cs/>
        </w:rPr>
        <w:t>ส (</w:t>
      </w:r>
      <w:r w:rsidRPr="007E1467">
        <w:t>Use Case Diagram</w:t>
      </w:r>
      <w:r w:rsidRPr="007E1467">
        <w:rPr>
          <w:cs/>
        </w:rPr>
        <w:t>)</w:t>
      </w:r>
      <w:bookmarkEnd w:id="209"/>
      <w:bookmarkEnd w:id="210"/>
      <w:bookmarkEnd w:id="211"/>
      <w:bookmarkEnd w:id="212"/>
      <w:bookmarkEnd w:id="213"/>
      <w:bookmarkEnd w:id="214"/>
      <w:bookmarkEnd w:id="215"/>
      <w:bookmarkEnd w:id="217"/>
      <w:bookmarkEnd w:id="218"/>
      <w:bookmarkEnd w:id="219"/>
      <w:bookmarkEnd w:id="220"/>
      <w:bookmarkEnd w:id="221"/>
      <w:bookmarkEnd w:id="222"/>
      <w:bookmarkEnd w:id="223"/>
    </w:p>
    <w:p w:rsidR="00AC56CB" w:rsidRDefault="001F1D8D" w:rsidP="001F1D8D">
      <w:pPr>
        <w:ind w:left="720"/>
      </w:pPr>
      <w:r>
        <w:rPr>
          <w:rFonts w:hint="cs"/>
          <w:cs/>
        </w:rPr>
        <w:t>แผนภาพยู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>สที่แสดงหน้าที่ที่ระบบ</w:t>
      </w:r>
      <w:r w:rsidR="00AC56CB">
        <w:rPr>
          <w:rFonts w:hint="cs"/>
          <w:cs/>
        </w:rPr>
        <w:t>จัดการห้องสมุดจะต้องกระทำทั้งหมด ซึ่งผู้ปฏิบัติสหกิจศึกษาได้</w:t>
      </w:r>
    </w:p>
    <w:p w:rsidR="001F1D8D" w:rsidRDefault="00AC56CB" w:rsidP="00AC56CB">
      <w:r>
        <w:rPr>
          <w:rFonts w:hint="cs"/>
          <w:cs/>
        </w:rPr>
        <w:t>มองว่าระบบจัดการห้องสมุดได้มีการทำงานหลักๆ อยู่ด้วยกัน 3 การทำงาน ได้แก่ การยืม คืนและชำระเงิน</w:t>
      </w:r>
    </w:p>
    <w:p w:rsidR="00AC56CB" w:rsidRPr="001F1D8D" w:rsidRDefault="00AC56CB" w:rsidP="00AC56CB">
      <w:pPr>
        <w:rPr>
          <w:cs/>
        </w:rPr>
      </w:pPr>
      <w:r>
        <w:rPr>
          <w:rFonts w:hint="cs"/>
          <w:cs/>
        </w:rPr>
        <w:t xml:space="preserve">การจัดการข้อมูลพื้นฐาน และการนำออกรายงาน ซึ่งมีรายละเอียดดังที่แสดงใน ภาพ 3-1 </w:t>
      </w:r>
    </w:p>
    <w:p w:rsidR="00AC56CB" w:rsidRDefault="00907D3B" w:rsidP="00AC56CB">
      <w:pPr>
        <w:pStyle w:val="a8"/>
      </w:pPr>
      <w:bookmarkStart w:id="224" w:name="_Toc420387331"/>
      <w:bookmarkStart w:id="225" w:name="_Toc424818805"/>
      <w:bookmarkEnd w:id="224"/>
      <w:r>
        <w:rPr>
          <w:noProof/>
        </w:rPr>
        <w:drawing>
          <wp:inline distT="0" distB="0" distL="0" distR="0">
            <wp:extent cx="5343525" cy="6019800"/>
            <wp:effectExtent l="0" t="0" r="0" b="0"/>
            <wp:docPr id="5" name="Picture 5" descr="Use c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se cas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0CA" w:rsidRPr="001E2836" w:rsidRDefault="0099161B" w:rsidP="00AC56CB">
      <w:pPr>
        <w:pStyle w:val="a8"/>
        <w:rPr>
          <w:cs/>
        </w:rPr>
      </w:pPr>
      <w:r w:rsidRPr="001E2836">
        <w:rPr>
          <w:cs/>
        </w:rPr>
        <w:t xml:space="preserve">ภาพที่ </w:t>
      </w:r>
      <w:fldSimple w:instr=" STYLEREF 1 \s ">
        <w:r w:rsidR="00A16477">
          <w:rPr>
            <w:noProof/>
            <w:cs/>
          </w:rPr>
          <w:t>3</w:t>
        </w:r>
      </w:fldSimple>
      <w:r w:rsidR="00530FE1" w:rsidRPr="001E2836">
        <w:rPr>
          <w:cs/>
        </w:rPr>
        <w:noBreakHyphen/>
      </w:r>
      <w:fldSimple w:instr=" SEQ ภาพที่ \* ARABIC \s 1 ">
        <w:r w:rsidR="00A16477">
          <w:rPr>
            <w:noProof/>
            <w:cs/>
          </w:rPr>
          <w:t>1</w:t>
        </w:r>
      </w:fldSimple>
      <w:r w:rsidRPr="001E2836">
        <w:rPr>
          <w:cs/>
        </w:rPr>
        <w:t xml:space="preserve">  </w:t>
      </w:r>
      <w:r w:rsidR="006B6750" w:rsidRPr="001E2836">
        <w:rPr>
          <w:noProof/>
          <w:cs/>
        </w:rPr>
        <w:t>แผนภาพยูสเคส</w:t>
      </w:r>
      <w:bookmarkStart w:id="226" w:name="_Toc409752790"/>
      <w:bookmarkStart w:id="227" w:name="_Toc409753202"/>
      <w:bookmarkStart w:id="228" w:name="_Toc416273396"/>
      <w:bookmarkStart w:id="229" w:name="_Toc420265891"/>
      <w:bookmarkStart w:id="230" w:name="_Toc420387332"/>
      <w:bookmarkStart w:id="231" w:name="_Toc420485927"/>
      <w:bookmarkEnd w:id="225"/>
    </w:p>
    <w:p w:rsidR="002F5D1E" w:rsidRDefault="001F1D8D" w:rsidP="00B02937">
      <w:pPr>
        <w:pStyle w:val="3"/>
      </w:pPr>
      <w:bookmarkStart w:id="232" w:name="_Toc420525084"/>
      <w:bookmarkStart w:id="233" w:name="_Toc420734893"/>
      <w:bookmarkStart w:id="234" w:name="_Toc420739386"/>
      <w:bookmarkStart w:id="235" w:name="_Toc453667494"/>
      <w:bookmarkStart w:id="236" w:name="_Toc453683053"/>
      <w:bookmarkStart w:id="237" w:name="_Toc453683465"/>
      <w:bookmarkStart w:id="238" w:name="_Toc453683725"/>
      <w:bookmarkStart w:id="239" w:name="_Toc487543113"/>
      <w:r>
        <w:rPr>
          <w:cs/>
        </w:rPr>
        <w:br w:type="page"/>
      </w:r>
      <w:r w:rsidR="005F15F8" w:rsidRPr="007E1467">
        <w:rPr>
          <w:cs/>
        </w:rPr>
        <w:lastRenderedPageBreak/>
        <w:t>คำอธิบายแผนภาพ</w:t>
      </w:r>
      <w:proofErr w:type="spellStart"/>
      <w:r w:rsidR="005F15F8" w:rsidRPr="007E1467">
        <w:rPr>
          <w:cs/>
        </w:rPr>
        <w:t>ยูสเค</w:t>
      </w:r>
      <w:proofErr w:type="spellEnd"/>
      <w:r w:rsidR="005F15F8" w:rsidRPr="007E1467">
        <w:rPr>
          <w:cs/>
        </w:rPr>
        <w:t>ส</w:t>
      </w:r>
      <w:r w:rsidR="00E85EB6" w:rsidRPr="007E1467">
        <w:rPr>
          <w:cs/>
        </w:rPr>
        <w:t xml:space="preserve"> (</w:t>
      </w:r>
      <w:r w:rsidR="00E85EB6" w:rsidRPr="007E1467">
        <w:t>Use Case Description</w:t>
      </w:r>
      <w:r w:rsidR="00E85EB6" w:rsidRPr="007E1467">
        <w:rPr>
          <w:cs/>
        </w:rPr>
        <w:t>)</w:t>
      </w:r>
      <w:bookmarkEnd w:id="232"/>
      <w:bookmarkEnd w:id="233"/>
      <w:bookmarkEnd w:id="234"/>
      <w:bookmarkEnd w:id="235"/>
      <w:bookmarkEnd w:id="236"/>
      <w:bookmarkEnd w:id="237"/>
      <w:bookmarkEnd w:id="238"/>
      <w:bookmarkEnd w:id="239"/>
    </w:p>
    <w:p w:rsidR="00B02937" w:rsidRDefault="00636765">
      <w:pPr>
        <w:rPr>
          <w:cs/>
        </w:rPr>
      </w:pPr>
      <w:r>
        <w:rPr>
          <w:rFonts w:hint="cs"/>
          <w:cs/>
        </w:rPr>
        <w:t xml:space="preserve">ตารางที่ </w:t>
      </w:r>
      <w:r w:rsidR="00C002B6">
        <w:t xml:space="preserve">3-1 </w:t>
      </w:r>
      <w:r w:rsidR="00C002B6">
        <w:rPr>
          <w:rFonts w:hint="cs"/>
          <w:cs/>
        </w:rPr>
        <w:t>คำอธิบายยู</w:t>
      </w:r>
      <w:proofErr w:type="spellStart"/>
      <w:r w:rsidR="00C002B6">
        <w:rPr>
          <w:rFonts w:hint="cs"/>
          <w:cs/>
        </w:rPr>
        <w:t>เค</w:t>
      </w:r>
      <w:proofErr w:type="spellEnd"/>
      <w:r w:rsidR="00C002B6">
        <w:rPr>
          <w:rFonts w:hint="cs"/>
          <w:cs/>
        </w:rPr>
        <w:t xml:space="preserve">ส </w:t>
      </w:r>
      <w:r w:rsidR="00C002B6">
        <w:t>UC1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8"/>
        <w:gridCol w:w="2433"/>
        <w:gridCol w:w="1738"/>
        <w:gridCol w:w="2409"/>
      </w:tblGrid>
      <w:tr w:rsidR="00B02937" w:rsidRPr="00B02937" w:rsidTr="00CF4764">
        <w:trPr>
          <w:trHeight w:val="559"/>
        </w:trPr>
        <w:tc>
          <w:tcPr>
            <w:tcW w:w="2721" w:type="pct"/>
            <w:gridSpan w:val="2"/>
            <w:shd w:val="clear" w:color="auto" w:fill="auto"/>
          </w:tcPr>
          <w:p w:rsidR="00B02937" w:rsidRPr="00B02937" w:rsidRDefault="00B02937" w:rsidP="00B02937">
            <w:pPr>
              <w:pStyle w:val="ae"/>
            </w:pPr>
            <w:r w:rsidRPr="00B02937">
              <w:rPr>
                <w:rFonts w:hint="cs"/>
                <w:cs/>
              </w:rPr>
              <w:t>ชื่อ</w:t>
            </w:r>
            <w:proofErr w:type="spellStart"/>
            <w:r w:rsidRPr="00B02937">
              <w:rPr>
                <w:rFonts w:hint="cs"/>
                <w:cs/>
              </w:rPr>
              <w:t>ยูสเค</w:t>
            </w:r>
            <w:proofErr w:type="spellEnd"/>
            <w:r w:rsidRPr="00B02937">
              <w:rPr>
                <w:rFonts w:hint="cs"/>
                <w:cs/>
              </w:rPr>
              <w:t xml:space="preserve">ส </w:t>
            </w:r>
            <w:r w:rsidRPr="00B02937">
              <w:t>:</w:t>
            </w:r>
            <w:r w:rsidRPr="00B02937">
              <w:rPr>
                <w:rFonts w:hint="cs"/>
                <w:cs/>
              </w:rPr>
              <w:t xml:space="preserve"> จัดการ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t>(</w:t>
            </w:r>
            <w:r w:rsidRPr="00B02937">
              <w:rPr>
                <w:rFonts w:hint="cs"/>
                <w:cs/>
              </w:rPr>
              <w:t>เพิ่ม</w:t>
            </w:r>
            <w:r w:rsidRPr="00B02937">
              <w:t>)</w:t>
            </w:r>
          </w:p>
        </w:tc>
        <w:tc>
          <w:tcPr>
            <w:tcW w:w="955" w:type="pct"/>
            <w:shd w:val="clear" w:color="auto" w:fill="auto"/>
          </w:tcPr>
          <w:p w:rsidR="00B02937" w:rsidRPr="00B02937" w:rsidRDefault="00B02937" w:rsidP="00B02937">
            <w:pPr>
              <w:pStyle w:val="ae"/>
            </w:pPr>
            <w:r w:rsidRPr="00B02937">
              <w:rPr>
                <w:rFonts w:hint="cs"/>
                <w:cs/>
              </w:rPr>
              <w:t xml:space="preserve">รหัส </w:t>
            </w:r>
            <w:r w:rsidRPr="00B02937">
              <w:t>:</w:t>
            </w:r>
            <w:r w:rsidR="00C002B6">
              <w:t xml:space="preserve"> UC1</w:t>
            </w:r>
          </w:p>
        </w:tc>
        <w:tc>
          <w:tcPr>
            <w:tcW w:w="1324" w:type="pct"/>
            <w:shd w:val="clear" w:color="auto" w:fill="auto"/>
          </w:tcPr>
          <w:p w:rsidR="00B02937" w:rsidRPr="00B02937" w:rsidRDefault="00B02937" w:rsidP="00B02937">
            <w:pPr>
              <w:pStyle w:val="ae"/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ระดับความสำคัญ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สูง</w:t>
            </w:r>
          </w:p>
        </w:tc>
      </w:tr>
      <w:tr w:rsidR="00B02937" w:rsidRPr="00B02937" w:rsidTr="00CF4764">
        <w:trPr>
          <w:trHeight w:val="77"/>
        </w:trPr>
        <w:tc>
          <w:tcPr>
            <w:tcW w:w="2721" w:type="pct"/>
            <w:gridSpan w:val="2"/>
            <w:shd w:val="clear" w:color="auto" w:fill="auto"/>
          </w:tcPr>
          <w:p w:rsidR="00B02937" w:rsidRPr="00B02937" w:rsidRDefault="00B02937" w:rsidP="00B02937">
            <w:pPr>
              <w:pStyle w:val="ae"/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ผู้กระทำหลัก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2279" w:type="pct"/>
            <w:gridSpan w:val="2"/>
            <w:shd w:val="clear" w:color="auto" w:fill="auto"/>
          </w:tcPr>
          <w:p w:rsidR="00B02937" w:rsidRPr="00B02937" w:rsidRDefault="00B02937" w:rsidP="00B02937">
            <w:pPr>
              <w:pStyle w:val="ae"/>
              <w:rPr>
                <w:cs/>
              </w:rPr>
            </w:pPr>
            <w:r w:rsidRPr="00B02937">
              <w:rPr>
                <w:rFonts w:hint="cs"/>
                <w:cs/>
              </w:rPr>
              <w:t>ระดับความซับซ้อน</w:t>
            </w:r>
            <w:r w:rsidRPr="00B02937">
              <w:t xml:space="preserve"> : </w:t>
            </w:r>
            <w:r w:rsidRPr="00B02937">
              <w:rPr>
                <w:rFonts w:hint="cs"/>
                <w:cs/>
              </w:rPr>
              <w:t>กลาง</w:t>
            </w:r>
          </w:p>
        </w:tc>
      </w:tr>
      <w:tr w:rsidR="00B02937" w:rsidRPr="00B02937" w:rsidTr="00CF4764">
        <w:trPr>
          <w:trHeight w:val="564"/>
        </w:trPr>
        <w:tc>
          <w:tcPr>
            <w:tcW w:w="5000" w:type="pct"/>
            <w:gridSpan w:val="4"/>
            <w:shd w:val="clear" w:color="auto" w:fill="auto"/>
          </w:tcPr>
          <w:p w:rsidR="00B02937" w:rsidRPr="00B02937" w:rsidRDefault="00B02937" w:rsidP="00B02937">
            <w:pPr>
              <w:pStyle w:val="ae"/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ผู้มีส่วนเกี่ยวข้อง </w:t>
            </w:r>
            <w:r w:rsidRPr="00B02937">
              <w:t xml:space="preserve">: </w:t>
            </w:r>
            <w:r w:rsidRPr="00B02937">
              <w:rPr>
                <w:cs/>
              </w:rPr>
              <w:t>บรรณารักษ์</w:t>
            </w:r>
            <w:r w:rsidRPr="00B02937">
              <w:rPr>
                <w:rFonts w:hint="cs"/>
                <w:cs/>
              </w:rPr>
              <w:t>ห้องสมุด</w:t>
            </w:r>
          </w:p>
        </w:tc>
      </w:tr>
      <w:tr w:rsidR="00B02937" w:rsidRPr="00B02937" w:rsidTr="00CF4764">
        <w:trPr>
          <w:trHeight w:val="573"/>
        </w:trPr>
        <w:tc>
          <w:tcPr>
            <w:tcW w:w="5000" w:type="pct"/>
            <w:gridSpan w:val="4"/>
            <w:shd w:val="clear" w:color="auto" w:fill="auto"/>
          </w:tcPr>
          <w:p w:rsidR="00B02937" w:rsidRPr="00B02937" w:rsidRDefault="00B02937" w:rsidP="00B02937">
            <w:pPr>
              <w:pStyle w:val="ae"/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คำอธิบาย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เป็น</w:t>
            </w:r>
            <w:proofErr w:type="spellStart"/>
            <w:r w:rsidRPr="00B02937">
              <w:rPr>
                <w:rFonts w:hint="cs"/>
                <w:cs/>
              </w:rPr>
              <w:t>ยูสเค</w:t>
            </w:r>
            <w:proofErr w:type="spellEnd"/>
            <w:r w:rsidRPr="00B02937">
              <w:rPr>
                <w:rFonts w:hint="cs"/>
                <w:cs/>
              </w:rPr>
              <w:t>สที่ใช้งานสำหรับเพิ่มรายการ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เข้าสู่ระบบ</w:t>
            </w:r>
          </w:p>
        </w:tc>
      </w:tr>
      <w:tr w:rsidR="00B02937" w:rsidRPr="00B02937" w:rsidTr="00CF4764">
        <w:trPr>
          <w:trHeight w:val="20"/>
        </w:trPr>
        <w:tc>
          <w:tcPr>
            <w:tcW w:w="5000" w:type="pct"/>
            <w:gridSpan w:val="4"/>
            <w:shd w:val="clear" w:color="auto" w:fill="auto"/>
          </w:tcPr>
          <w:p w:rsidR="00B02937" w:rsidRPr="00B02937" w:rsidRDefault="00B02937" w:rsidP="00B02937">
            <w:pPr>
              <w:pStyle w:val="ae"/>
              <w:rPr>
                <w:cs/>
              </w:rPr>
            </w:pPr>
            <w:r w:rsidRPr="00B02937">
              <w:rPr>
                <w:rFonts w:hint="cs"/>
                <w:cs/>
              </w:rPr>
              <w:t>สิ่งกระตุ้น</w:t>
            </w:r>
            <w:r w:rsidRPr="00B02937">
              <w:t xml:space="preserve"> : </w:t>
            </w:r>
            <w:r w:rsidRPr="00B02937">
              <w:rPr>
                <w:rFonts w:hint="cs"/>
                <w:cs/>
              </w:rPr>
              <w:t>เมื่อต้องการใช้งานสำหรับเพิ่มรายการ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เข้าสู่ระบบ</w:t>
            </w:r>
          </w:p>
          <w:p w:rsidR="00B02937" w:rsidRPr="00B02937" w:rsidRDefault="00B02937" w:rsidP="00B02937">
            <w:pPr>
              <w:pStyle w:val="ae"/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ประเภทของสิ่งกระตุ้น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ภายนอก</w:t>
            </w:r>
          </w:p>
        </w:tc>
      </w:tr>
      <w:tr w:rsidR="00B02937" w:rsidRPr="00B02937" w:rsidTr="00CF4764">
        <w:trPr>
          <w:trHeight w:val="20"/>
        </w:trPr>
        <w:tc>
          <w:tcPr>
            <w:tcW w:w="5000" w:type="pct"/>
            <w:gridSpan w:val="4"/>
            <w:shd w:val="clear" w:color="auto" w:fill="auto"/>
          </w:tcPr>
          <w:p w:rsidR="00B02937" w:rsidRPr="00B02937" w:rsidRDefault="00B02937" w:rsidP="00B02937">
            <w:pPr>
              <w:pStyle w:val="ae"/>
            </w:pPr>
            <w:r w:rsidRPr="00B02937">
              <w:rPr>
                <w:rFonts w:hint="cs"/>
                <w:cs/>
              </w:rPr>
              <w:t>ความสัมพันธ์</w:t>
            </w:r>
          </w:p>
          <w:p w:rsidR="00B02937" w:rsidRPr="00B02937" w:rsidRDefault="00B02937" w:rsidP="00B02937">
            <w:pPr>
              <w:pStyle w:val="ae"/>
            </w:pPr>
            <w:r w:rsidRPr="00B02937">
              <w:rPr>
                <w:rFonts w:hint="cs"/>
                <w:cs/>
              </w:rPr>
              <w:t xml:space="preserve">   ความเกี่ยวเนื่อง</w:t>
            </w:r>
            <w:r w:rsidRPr="00B02937">
              <w:t xml:space="preserve"> : -</w:t>
            </w:r>
          </w:p>
          <w:p w:rsidR="00B02937" w:rsidRPr="00B02937" w:rsidRDefault="00B02937" w:rsidP="00B02937">
            <w:pPr>
              <w:pStyle w:val="ae"/>
            </w:pPr>
            <w:r w:rsidRPr="00B02937">
              <w:rPr>
                <w:rFonts w:hint="cs"/>
                <w:cs/>
              </w:rPr>
              <w:t xml:space="preserve">   การรวม </w:t>
            </w:r>
            <w:r w:rsidRPr="00B02937">
              <w:t>: -</w:t>
            </w:r>
          </w:p>
          <w:p w:rsidR="00B02937" w:rsidRPr="00B02937" w:rsidRDefault="00B02937" w:rsidP="00B02937">
            <w:pPr>
              <w:pStyle w:val="ae"/>
            </w:pPr>
            <w:r w:rsidRPr="00B02937">
              <w:rPr>
                <w:rFonts w:hint="cs"/>
                <w:cs/>
              </w:rPr>
              <w:t xml:space="preserve">   การขยาย </w:t>
            </w:r>
            <w:r w:rsidRPr="00B02937">
              <w:t>: -</w:t>
            </w:r>
          </w:p>
          <w:p w:rsidR="00B02937" w:rsidRPr="00B02937" w:rsidRDefault="00B02937" w:rsidP="00B02937">
            <w:pPr>
              <w:pStyle w:val="ae"/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   การรับทอดคุณสมบัติ</w:t>
            </w:r>
            <w:r w:rsidRPr="00B02937">
              <w:t xml:space="preserve"> :</w:t>
            </w:r>
            <w:r w:rsidRPr="00B02937">
              <w:rPr>
                <w:rFonts w:hint="cs"/>
                <w:cs/>
              </w:rPr>
              <w:t xml:space="preserve"> -</w:t>
            </w:r>
          </w:p>
        </w:tc>
      </w:tr>
      <w:tr w:rsidR="00B02937" w:rsidRPr="00B02937" w:rsidTr="00CF4764">
        <w:trPr>
          <w:trHeight w:val="20"/>
        </w:trPr>
        <w:tc>
          <w:tcPr>
            <w:tcW w:w="1384" w:type="pct"/>
            <w:shd w:val="clear" w:color="auto" w:fill="auto"/>
          </w:tcPr>
          <w:p w:rsidR="00B02937" w:rsidRPr="00B02937" w:rsidRDefault="00B02937" w:rsidP="00B02937">
            <w:pPr>
              <w:pStyle w:val="ae"/>
            </w:pPr>
            <w:r w:rsidRPr="00B02937">
              <w:rPr>
                <w:rFonts w:hint="cs"/>
                <w:cs/>
              </w:rPr>
              <w:t>เงื่อนไขก่อนการทำงาน</w:t>
            </w:r>
            <w:r w:rsidRPr="00B02937">
              <w:t xml:space="preserve"> :</w:t>
            </w:r>
          </w:p>
        </w:tc>
        <w:tc>
          <w:tcPr>
            <w:tcW w:w="3616" w:type="pct"/>
            <w:gridSpan w:val="3"/>
            <w:shd w:val="clear" w:color="auto" w:fill="auto"/>
          </w:tcPr>
          <w:p w:rsidR="00B02937" w:rsidRPr="00B02937" w:rsidRDefault="00B02937" w:rsidP="00B02937">
            <w:pPr>
              <w:pStyle w:val="ae"/>
              <w:rPr>
                <w:cs/>
              </w:rPr>
            </w:pPr>
            <w:r w:rsidRPr="00B02937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B02937">
              <w:t xml:space="preserve"> “SETTING” </w:t>
            </w:r>
            <w:r w:rsidRPr="00B02937">
              <w:rPr>
                <w:rFonts w:hint="cs"/>
                <w:cs/>
              </w:rPr>
              <w:t xml:space="preserve">และเลือกเมนู </w:t>
            </w:r>
            <w:r w:rsidRPr="00B02937">
              <w:t>“</w:t>
            </w:r>
            <w:r w:rsidRPr="00B02937">
              <w:rPr>
                <w:rFonts w:hint="cs"/>
                <w:cs/>
              </w:rPr>
              <w:t>จัดการ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t>”</w:t>
            </w:r>
          </w:p>
        </w:tc>
      </w:tr>
    </w:tbl>
    <w:p w:rsidR="00CC465B" w:rsidRDefault="00CC465B" w:rsidP="00A80875"/>
    <w:p w:rsidR="00B02937" w:rsidRPr="00C002B6" w:rsidRDefault="00C002B6" w:rsidP="00A80875">
      <w:pPr>
        <w:rPr>
          <w:cs/>
        </w:rPr>
      </w:pPr>
      <w:r>
        <w:rPr>
          <w:rFonts w:hint="cs"/>
          <w:cs/>
        </w:rPr>
        <w:lastRenderedPageBreak/>
        <w:t xml:space="preserve">ตารางที่ </w:t>
      </w:r>
      <w:r>
        <w:t xml:space="preserve">3-2 </w:t>
      </w:r>
      <w:r>
        <w:rPr>
          <w:rFonts w:hint="cs"/>
          <w:cs/>
        </w:rPr>
        <w:t>คำอธิบายยู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 </w:t>
      </w:r>
      <w:r>
        <w:t>UC1</w:t>
      </w:r>
      <w:r>
        <w:rPr>
          <w:rFonts w:hint="cs"/>
          <w:cs/>
        </w:rPr>
        <w:t>(ต่อ)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3260"/>
        <w:gridCol w:w="3320"/>
      </w:tblGrid>
      <w:tr w:rsidR="00CC465B" w:rsidRPr="00B02937" w:rsidTr="00CF4764">
        <w:trPr>
          <w:trHeight w:val="20"/>
        </w:trPr>
        <w:tc>
          <w:tcPr>
            <w:tcW w:w="2518" w:type="dxa"/>
            <w:shd w:val="clear" w:color="auto" w:fill="auto"/>
          </w:tcPr>
          <w:p w:rsidR="00CC465B" w:rsidRPr="00B02937" w:rsidRDefault="00CC465B" w:rsidP="00CC465B">
            <w:pPr>
              <w:pStyle w:val="ae"/>
              <w:rPr>
                <w:cs/>
              </w:rPr>
            </w:pPr>
            <w:r w:rsidRPr="00B02937">
              <w:rPr>
                <w:rFonts w:hint="cs"/>
                <w:cs/>
              </w:rPr>
              <w:t>เงื่อนไขหลังการทำงาน</w:t>
            </w:r>
            <w:r w:rsidRPr="00B02937">
              <w:t xml:space="preserve"> :</w:t>
            </w:r>
          </w:p>
        </w:tc>
        <w:tc>
          <w:tcPr>
            <w:tcW w:w="3260" w:type="dxa"/>
            <w:shd w:val="clear" w:color="auto" w:fill="auto"/>
          </w:tcPr>
          <w:p w:rsidR="00CC465B" w:rsidRPr="00B02937" w:rsidRDefault="00CC465B" w:rsidP="00CC465B">
            <w:pPr>
              <w:pStyle w:val="ae"/>
              <w:rPr>
                <w:cs/>
              </w:rPr>
            </w:pPr>
            <w:r w:rsidRPr="00B02937">
              <w:rPr>
                <w:rFonts w:hint="cs"/>
                <w:cs/>
              </w:rPr>
              <w:t>แสดงข้อมูลรายการ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ที่ถูกเพิ่มใหม่</w:t>
            </w:r>
          </w:p>
        </w:tc>
        <w:tc>
          <w:tcPr>
            <w:tcW w:w="3320" w:type="dxa"/>
            <w:shd w:val="clear" w:color="auto" w:fill="auto"/>
          </w:tcPr>
          <w:p w:rsidR="00CC465B" w:rsidRPr="00B02937" w:rsidRDefault="00CC465B" w:rsidP="00CC465B">
            <w:pPr>
              <w:pStyle w:val="ae"/>
              <w:rPr>
                <w:cs/>
              </w:rPr>
            </w:pPr>
            <w:r w:rsidRPr="00B02937">
              <w:rPr>
                <w:rFonts w:hint="cs"/>
                <w:cs/>
              </w:rPr>
              <w:t>เงื่อนไขหลังการทำงาน</w:t>
            </w:r>
            <w:r w:rsidRPr="00B02937">
              <w:t xml:space="preserve"> :</w:t>
            </w:r>
          </w:p>
        </w:tc>
      </w:tr>
      <w:tr w:rsidR="00196371" w:rsidRPr="00B02937" w:rsidTr="00CF4764">
        <w:trPr>
          <w:trHeight w:val="20"/>
        </w:trPr>
        <w:tc>
          <w:tcPr>
            <w:tcW w:w="2518" w:type="dxa"/>
            <w:shd w:val="clear" w:color="auto" w:fill="auto"/>
          </w:tcPr>
          <w:p w:rsidR="00196371" w:rsidRPr="00B02937" w:rsidRDefault="00196371" w:rsidP="00A80875">
            <w:pPr>
              <w:pStyle w:val="ae"/>
            </w:pPr>
            <w:r w:rsidRPr="00B02937">
              <w:rPr>
                <w:rFonts w:hint="cs"/>
                <w:cs/>
              </w:rPr>
              <w:t xml:space="preserve">ขั้นตอนการทำงานปกติ </w:t>
            </w:r>
            <w:r w:rsidRPr="00B02937">
              <w:t>:</w:t>
            </w:r>
          </w:p>
        </w:tc>
        <w:tc>
          <w:tcPr>
            <w:tcW w:w="3260" w:type="dxa"/>
            <w:shd w:val="clear" w:color="auto" w:fill="auto"/>
          </w:tcPr>
          <w:p w:rsidR="00196371" w:rsidRPr="00B02937" w:rsidRDefault="00196371" w:rsidP="00A80875">
            <w:pPr>
              <w:pStyle w:val="ae"/>
              <w:rPr>
                <w:cs/>
              </w:rPr>
            </w:pPr>
            <w:r w:rsidRPr="00B02937">
              <w:rPr>
                <w:rFonts w:hint="cs"/>
                <w:cs/>
              </w:rPr>
              <w:t>ผู้ใช้งาน</w:t>
            </w:r>
          </w:p>
        </w:tc>
        <w:tc>
          <w:tcPr>
            <w:tcW w:w="3320" w:type="dxa"/>
            <w:shd w:val="clear" w:color="auto" w:fill="auto"/>
          </w:tcPr>
          <w:p w:rsidR="00196371" w:rsidRPr="00B02937" w:rsidRDefault="00196371" w:rsidP="00A80875">
            <w:pPr>
              <w:pStyle w:val="ae"/>
              <w:rPr>
                <w:cs/>
              </w:rPr>
            </w:pPr>
            <w:r w:rsidRPr="00B02937">
              <w:rPr>
                <w:rFonts w:hint="cs"/>
                <w:cs/>
              </w:rPr>
              <w:t>ระบบ</w:t>
            </w:r>
          </w:p>
        </w:tc>
      </w:tr>
      <w:tr w:rsidR="00196371" w:rsidRPr="00B02937" w:rsidTr="00CF4764">
        <w:trPr>
          <w:trHeight w:val="20"/>
        </w:trPr>
        <w:tc>
          <w:tcPr>
            <w:tcW w:w="2518" w:type="dxa"/>
            <w:shd w:val="clear" w:color="auto" w:fill="auto"/>
          </w:tcPr>
          <w:p w:rsidR="00196371" w:rsidRPr="00B02937" w:rsidRDefault="00196371" w:rsidP="00A80875">
            <w:pPr>
              <w:pStyle w:val="ae"/>
            </w:pPr>
          </w:p>
        </w:tc>
        <w:tc>
          <w:tcPr>
            <w:tcW w:w="3260" w:type="dxa"/>
            <w:shd w:val="clear" w:color="auto" w:fill="auto"/>
          </w:tcPr>
          <w:p w:rsidR="00196371" w:rsidRPr="00B02937" w:rsidRDefault="00196371" w:rsidP="00A80875">
            <w:pPr>
              <w:pStyle w:val="ae"/>
            </w:pPr>
            <w:r w:rsidRPr="00B02937">
              <w:rPr>
                <w:rFonts w:hint="cs"/>
                <w:cs/>
              </w:rPr>
              <w:t xml:space="preserve">1. เลือกเมนู </w:t>
            </w:r>
            <w:r w:rsidRPr="00B02937">
              <w:t>“SETTING”</w:t>
            </w:r>
          </w:p>
          <w:p w:rsidR="00196371" w:rsidRPr="00B02937" w:rsidRDefault="00196371" w:rsidP="00A80875">
            <w:pPr>
              <w:pStyle w:val="ae"/>
            </w:pPr>
            <w:r w:rsidRPr="00B02937">
              <w:t xml:space="preserve">2. </w:t>
            </w:r>
            <w:r w:rsidRPr="00B02937">
              <w:rPr>
                <w:rFonts w:hint="cs"/>
                <w:cs/>
              </w:rPr>
              <w:t xml:space="preserve">เลือกเมนู </w:t>
            </w:r>
            <w:r w:rsidRPr="00B02937">
              <w:t>“</w:t>
            </w:r>
            <w:r w:rsidRPr="00B02937">
              <w:rPr>
                <w:rFonts w:hint="cs"/>
                <w:cs/>
              </w:rPr>
              <w:t>จัดการ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t>”</w:t>
            </w:r>
          </w:p>
          <w:p w:rsidR="00196371" w:rsidRPr="00B02937" w:rsidRDefault="00196371" w:rsidP="00A80875">
            <w:pPr>
              <w:pStyle w:val="ae"/>
            </w:pPr>
            <w:r w:rsidRPr="00B02937">
              <w:t xml:space="preserve">3. </w:t>
            </w:r>
            <w:r w:rsidRPr="00B02937">
              <w:rPr>
                <w:rFonts w:hint="cs"/>
                <w:cs/>
              </w:rPr>
              <w:t xml:space="preserve">เลือกเมนู </w:t>
            </w:r>
            <w:r w:rsidRPr="00B02937">
              <w:t>“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ใหม่</w:t>
            </w:r>
            <w:r w:rsidRPr="00B02937">
              <w:t>”</w:t>
            </w:r>
          </w:p>
          <w:p w:rsidR="00196371" w:rsidRPr="00B02937" w:rsidRDefault="00196371" w:rsidP="00A80875">
            <w:pPr>
              <w:pStyle w:val="ae"/>
            </w:pPr>
            <w:r w:rsidRPr="00B02937">
              <w:t xml:space="preserve">4. </w:t>
            </w:r>
            <w:r w:rsidRPr="00B02937">
              <w:rPr>
                <w:rFonts w:hint="cs"/>
                <w:cs/>
              </w:rPr>
              <w:t>กรอกข้อมูล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 xml:space="preserve"> แล้วกดปุ่มยืนยัน</w:t>
            </w:r>
          </w:p>
          <w:p w:rsidR="00196371" w:rsidRPr="00B02937" w:rsidRDefault="00196371" w:rsidP="00A80875">
            <w:pPr>
              <w:pStyle w:val="ae"/>
              <w:rPr>
                <w:cs/>
              </w:rPr>
            </w:pPr>
          </w:p>
        </w:tc>
        <w:tc>
          <w:tcPr>
            <w:tcW w:w="3320" w:type="dxa"/>
            <w:shd w:val="clear" w:color="auto" w:fill="auto"/>
          </w:tcPr>
          <w:p w:rsidR="00196371" w:rsidRPr="00B02937" w:rsidRDefault="00196371" w:rsidP="00A80875">
            <w:pPr>
              <w:pStyle w:val="ae"/>
            </w:pPr>
          </w:p>
          <w:p w:rsidR="00196371" w:rsidRPr="00B02937" w:rsidRDefault="00196371" w:rsidP="00A80875">
            <w:pPr>
              <w:pStyle w:val="ae"/>
            </w:pPr>
          </w:p>
          <w:p w:rsidR="00196371" w:rsidRPr="00B02937" w:rsidRDefault="00196371" w:rsidP="00A80875">
            <w:pPr>
              <w:pStyle w:val="ae"/>
            </w:pPr>
          </w:p>
          <w:p w:rsidR="00196371" w:rsidRPr="00B02937" w:rsidRDefault="00196371" w:rsidP="00A80875">
            <w:pPr>
              <w:pStyle w:val="ae"/>
            </w:pPr>
          </w:p>
          <w:p w:rsidR="00196371" w:rsidRPr="00B02937" w:rsidRDefault="00196371" w:rsidP="00A80875">
            <w:pPr>
              <w:pStyle w:val="ae"/>
            </w:pPr>
          </w:p>
          <w:p w:rsidR="00196371" w:rsidRPr="00B02937" w:rsidRDefault="00196371" w:rsidP="00A80875">
            <w:pPr>
              <w:pStyle w:val="ae"/>
            </w:pPr>
            <w:r w:rsidRPr="00B02937">
              <w:rPr>
                <w:rFonts w:hint="cs"/>
                <w:cs/>
              </w:rPr>
              <w:t>5. ทำการบันทึกข้อมูล</w:t>
            </w:r>
          </w:p>
          <w:p w:rsidR="00196371" w:rsidRPr="00B02937" w:rsidRDefault="00196371" w:rsidP="00A80875">
            <w:pPr>
              <w:pStyle w:val="ae"/>
              <w:rPr>
                <w:cs/>
              </w:rPr>
            </w:pPr>
            <w:r w:rsidRPr="00B02937">
              <w:rPr>
                <w:rFonts w:hint="cs"/>
                <w:cs/>
              </w:rPr>
              <w:t>6. แสดงรายการ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ที่ถูกเพิ่มใหม่</w:t>
            </w:r>
          </w:p>
        </w:tc>
      </w:tr>
      <w:tr w:rsidR="00196371" w:rsidRPr="00B02937" w:rsidTr="00CF4764">
        <w:trPr>
          <w:trHeight w:val="20"/>
        </w:trPr>
        <w:tc>
          <w:tcPr>
            <w:tcW w:w="2518" w:type="dxa"/>
            <w:shd w:val="clear" w:color="auto" w:fill="auto"/>
          </w:tcPr>
          <w:p w:rsidR="00196371" w:rsidRPr="00B02937" w:rsidRDefault="00196371" w:rsidP="00A80875">
            <w:pPr>
              <w:pStyle w:val="ae"/>
            </w:pPr>
            <w:r w:rsidRPr="00B02937">
              <w:rPr>
                <w:rFonts w:hint="cs"/>
                <w:cs/>
              </w:rPr>
              <w:t>เงื่อนไขการทำงานพิเศษ</w:t>
            </w:r>
            <w:r w:rsidRPr="00B02937">
              <w:t xml:space="preserve"> :</w:t>
            </w:r>
          </w:p>
        </w:tc>
        <w:tc>
          <w:tcPr>
            <w:tcW w:w="6580" w:type="dxa"/>
            <w:gridSpan w:val="2"/>
            <w:shd w:val="clear" w:color="auto" w:fill="auto"/>
          </w:tcPr>
          <w:p w:rsidR="00196371" w:rsidRPr="00B02937" w:rsidRDefault="00196371" w:rsidP="00A80875">
            <w:pPr>
              <w:pStyle w:val="ae"/>
              <w:rPr>
                <w:cs/>
              </w:rPr>
            </w:pPr>
            <w:r w:rsidRPr="00B02937">
              <w:t xml:space="preserve">4. </w:t>
            </w:r>
            <w:r w:rsidRPr="00B02937"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B02937" w:rsidRDefault="00B02937" w:rsidP="00991A87">
      <w:pPr>
        <w:spacing w:line="240" w:lineRule="auto"/>
        <w:rPr>
          <w:rFonts w:cs="Angsana New"/>
        </w:rPr>
      </w:pPr>
    </w:p>
    <w:p w:rsidR="00196371" w:rsidRDefault="00196371" w:rsidP="00991A87">
      <w:pPr>
        <w:spacing w:line="240" w:lineRule="auto"/>
        <w:rPr>
          <w:rFonts w:cs="Angsana New"/>
          <w:u w:val="single"/>
        </w:rPr>
      </w:pPr>
      <w:r>
        <w:rPr>
          <w:rFonts w:cs="Angsana New"/>
          <w:u w:val="single"/>
        </w:rPr>
        <w:br w:type="page"/>
      </w:r>
      <w:r w:rsidR="00C002B6">
        <w:rPr>
          <w:rFonts w:hint="cs"/>
          <w:cs/>
        </w:rPr>
        <w:lastRenderedPageBreak/>
        <w:t xml:space="preserve">ตารางที่ </w:t>
      </w:r>
      <w:r w:rsidR="00C002B6">
        <w:t xml:space="preserve">3-3 </w:t>
      </w:r>
      <w:r w:rsidR="00C002B6">
        <w:rPr>
          <w:rFonts w:hint="cs"/>
          <w:cs/>
        </w:rPr>
        <w:t>คำอธิบายยู</w:t>
      </w:r>
      <w:proofErr w:type="spellStart"/>
      <w:r w:rsidR="00C002B6">
        <w:rPr>
          <w:rFonts w:hint="cs"/>
          <w:cs/>
        </w:rPr>
        <w:t>เค</w:t>
      </w:r>
      <w:proofErr w:type="spellEnd"/>
      <w:r w:rsidR="00C002B6">
        <w:rPr>
          <w:rFonts w:hint="cs"/>
          <w:cs/>
        </w:rPr>
        <w:t xml:space="preserve">ส </w:t>
      </w:r>
      <w:r w:rsidR="00C002B6">
        <w:t>UC2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19"/>
        <w:gridCol w:w="1552"/>
        <w:gridCol w:w="2327"/>
      </w:tblGrid>
      <w:tr w:rsidR="00196371" w:rsidRPr="003952A3" w:rsidTr="00C002B6">
        <w:trPr>
          <w:trHeight w:val="998"/>
        </w:trPr>
        <w:tc>
          <w:tcPr>
            <w:tcW w:w="2868" w:type="pct"/>
            <w:shd w:val="clear" w:color="auto" w:fill="auto"/>
          </w:tcPr>
          <w:p w:rsidR="00196371" w:rsidRPr="003952A3" w:rsidRDefault="00196371" w:rsidP="00196371">
            <w:pPr>
              <w:pStyle w:val="ae"/>
            </w:pPr>
            <w:r w:rsidRPr="00CF4764">
              <w:rPr>
                <w:rFonts w:hint="cs"/>
                <w:b/>
                <w:bCs/>
                <w:cs/>
              </w:rPr>
              <w:t>ชื่อ</w:t>
            </w:r>
            <w:proofErr w:type="spellStart"/>
            <w:r w:rsidRPr="00CF4764">
              <w:rPr>
                <w:rFonts w:hint="cs"/>
                <w:b/>
                <w:bCs/>
                <w:cs/>
              </w:rPr>
              <w:t>ยูสเค</w:t>
            </w:r>
            <w:proofErr w:type="spellEnd"/>
            <w:r w:rsidRPr="00CF4764">
              <w:rPr>
                <w:rFonts w:hint="cs"/>
                <w:b/>
                <w:bCs/>
                <w:cs/>
              </w:rPr>
              <w:t xml:space="preserve">ส </w:t>
            </w:r>
            <w:r w:rsidRPr="00CF4764">
              <w:rPr>
                <w:b/>
                <w:bCs/>
              </w:rPr>
              <w:t>: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โสตทัศนวัสดุ</w:t>
            </w:r>
            <w:r>
              <w:t>(</w:t>
            </w:r>
            <w:r>
              <w:rPr>
                <w:rFonts w:hint="cs"/>
                <w:cs/>
              </w:rPr>
              <w:t>ลบ</w:t>
            </w:r>
            <w:r>
              <w:t>)</w:t>
            </w:r>
          </w:p>
        </w:tc>
        <w:tc>
          <w:tcPr>
            <w:tcW w:w="853" w:type="pct"/>
            <w:shd w:val="clear" w:color="auto" w:fill="auto"/>
          </w:tcPr>
          <w:p w:rsidR="00196371" w:rsidRPr="00CF4764" w:rsidRDefault="00196371" w:rsidP="0019637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รหัส </w:t>
            </w:r>
            <w:r w:rsidRPr="00CF4764">
              <w:rPr>
                <w:b/>
                <w:bCs/>
              </w:rPr>
              <w:t>:</w:t>
            </w:r>
            <w:r w:rsidR="00C002B6">
              <w:t xml:space="preserve"> UC2</w:t>
            </w:r>
          </w:p>
        </w:tc>
        <w:tc>
          <w:tcPr>
            <w:tcW w:w="1279" w:type="pct"/>
            <w:shd w:val="clear" w:color="auto" w:fill="auto"/>
          </w:tcPr>
          <w:p w:rsidR="00196371" w:rsidRPr="00CF4764" w:rsidRDefault="00196371" w:rsidP="0019637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ระดับความสำคัญ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196371" w:rsidRPr="003952A3" w:rsidTr="00CF4764">
        <w:tc>
          <w:tcPr>
            <w:tcW w:w="2868" w:type="pct"/>
            <w:shd w:val="clear" w:color="auto" w:fill="auto"/>
          </w:tcPr>
          <w:p w:rsidR="00196371" w:rsidRPr="003952A3" w:rsidRDefault="00196371" w:rsidP="00196371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ผู้กระทำหลัก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2132" w:type="pct"/>
            <w:gridSpan w:val="2"/>
            <w:shd w:val="clear" w:color="auto" w:fill="auto"/>
          </w:tcPr>
          <w:p w:rsidR="00196371" w:rsidRPr="00CF4764" w:rsidRDefault="00196371" w:rsidP="0019637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ระดับความซับซ้อน</w:t>
            </w:r>
            <w:r w:rsidRPr="00CF4764">
              <w:rPr>
                <w:b/>
                <w:bCs/>
              </w:rPr>
              <w:t xml:space="preserve"> : </w:t>
            </w:r>
            <w:r>
              <w:rPr>
                <w:rFonts w:hint="cs"/>
                <w:cs/>
              </w:rPr>
              <w:t>กลาง</w:t>
            </w:r>
          </w:p>
        </w:tc>
      </w:tr>
      <w:tr w:rsidR="00196371" w:rsidRPr="003952A3" w:rsidTr="00CF4764">
        <w:tc>
          <w:tcPr>
            <w:tcW w:w="5000" w:type="pct"/>
            <w:gridSpan w:val="3"/>
            <w:shd w:val="clear" w:color="auto" w:fill="auto"/>
          </w:tcPr>
          <w:p w:rsidR="00196371" w:rsidRPr="00CF4764" w:rsidRDefault="00196371" w:rsidP="0019637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ผู้มีส่วนเกี่ยวข้อง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cs/>
              </w:rPr>
              <w:t>บรรณารักษ์</w:t>
            </w:r>
            <w:r w:rsidRPr="004E03F9">
              <w:rPr>
                <w:rFonts w:hint="cs"/>
                <w:cs/>
              </w:rPr>
              <w:t>ห้องสมุด</w:t>
            </w:r>
          </w:p>
        </w:tc>
      </w:tr>
      <w:tr w:rsidR="00196371" w:rsidRPr="003952A3" w:rsidTr="00CF4764">
        <w:tc>
          <w:tcPr>
            <w:tcW w:w="5000" w:type="pct"/>
            <w:gridSpan w:val="3"/>
            <w:shd w:val="clear" w:color="auto" w:fill="auto"/>
          </w:tcPr>
          <w:p w:rsidR="00196371" w:rsidRPr="00873F58" w:rsidRDefault="00196371" w:rsidP="00196371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คำอธิบาย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เป็น</w:t>
            </w:r>
            <w:proofErr w:type="spellStart"/>
            <w:r>
              <w:rPr>
                <w:rFonts w:hint="cs"/>
                <w:cs/>
              </w:rPr>
              <w:t>ยูสเค</w:t>
            </w:r>
            <w:proofErr w:type="spellEnd"/>
            <w:r>
              <w:rPr>
                <w:rFonts w:hint="cs"/>
                <w:cs/>
              </w:rPr>
              <w:t>สที่ใช้งานสำหรับลบข้อมูล</w:t>
            </w:r>
            <w:r>
              <w:rPr>
                <w:cs/>
              </w:rPr>
              <w:t>โสตทัศนวัสดุ</w:t>
            </w:r>
            <w:r>
              <w:rPr>
                <w:rFonts w:hint="cs"/>
                <w:cs/>
              </w:rPr>
              <w:t xml:space="preserve"> เมื่อมีข้อมูลที่ผิดพลาดจากการเพิ่มหรือห้องสมุดไม่ต้องการ</w:t>
            </w:r>
            <w:r>
              <w:rPr>
                <w:cs/>
              </w:rPr>
              <w:t>โสตทัศนวัสดุ</w:t>
            </w:r>
            <w:r>
              <w:rPr>
                <w:rFonts w:hint="cs"/>
                <w:cs/>
              </w:rPr>
              <w:t>นั้นแล้ว</w:t>
            </w:r>
          </w:p>
        </w:tc>
      </w:tr>
      <w:tr w:rsidR="00196371" w:rsidRPr="003952A3" w:rsidTr="00CF4764">
        <w:tc>
          <w:tcPr>
            <w:tcW w:w="5000" w:type="pct"/>
            <w:gridSpan w:val="3"/>
            <w:shd w:val="clear" w:color="auto" w:fill="auto"/>
          </w:tcPr>
          <w:p w:rsidR="00196371" w:rsidRPr="00CF4764" w:rsidRDefault="00196371" w:rsidP="0019637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สิ่งกระตุ้น</w:t>
            </w:r>
            <w:r w:rsidRPr="00CF4764">
              <w:rPr>
                <w:b/>
                <w:bCs/>
              </w:rP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รใช้งานสำหรับลบข้อมูล</w:t>
            </w:r>
            <w:r>
              <w:rPr>
                <w:cs/>
              </w:rPr>
              <w:t>โสตทัศนวัสดุ</w:t>
            </w:r>
          </w:p>
          <w:p w:rsidR="00196371" w:rsidRPr="00CF4764" w:rsidRDefault="00196371" w:rsidP="0019637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ประเภทของสิ่งกระตุ้น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  <w:tr w:rsidR="00196371" w:rsidRPr="003952A3" w:rsidTr="00CF4764">
        <w:tc>
          <w:tcPr>
            <w:tcW w:w="5000" w:type="pct"/>
            <w:gridSpan w:val="3"/>
            <w:shd w:val="clear" w:color="auto" w:fill="auto"/>
          </w:tcPr>
          <w:p w:rsidR="00196371" w:rsidRPr="00CF4764" w:rsidRDefault="00196371" w:rsidP="0019637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ความสัมพันธ์</w:t>
            </w:r>
          </w:p>
          <w:p w:rsidR="00196371" w:rsidRPr="00CF4764" w:rsidRDefault="00196371" w:rsidP="0019637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ความเกี่ยวเนื่อง</w:t>
            </w:r>
            <w:r w:rsidRPr="00CF4764">
              <w:rPr>
                <w:b/>
                <w:bCs/>
              </w:rPr>
              <w:t xml:space="preserve"> : -</w:t>
            </w:r>
          </w:p>
          <w:p w:rsidR="00196371" w:rsidRPr="00CF4764" w:rsidRDefault="00196371" w:rsidP="0019637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การรวม </w:t>
            </w:r>
            <w:r w:rsidRPr="00CF4764">
              <w:rPr>
                <w:b/>
                <w:bCs/>
              </w:rPr>
              <w:t>: -</w:t>
            </w:r>
          </w:p>
          <w:p w:rsidR="00196371" w:rsidRPr="00CF4764" w:rsidRDefault="00196371" w:rsidP="0019637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การขยาย </w:t>
            </w:r>
            <w:r w:rsidRPr="00CF4764">
              <w:rPr>
                <w:b/>
                <w:bCs/>
              </w:rPr>
              <w:t>: -</w:t>
            </w:r>
          </w:p>
          <w:p w:rsidR="00196371" w:rsidRPr="00CF4764" w:rsidRDefault="00196371" w:rsidP="0019637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การรับทอดคุณสมบัติ</w:t>
            </w:r>
            <w:r w:rsidRPr="00CF4764">
              <w:rPr>
                <w:b/>
                <w:bCs/>
              </w:rPr>
              <w:t xml:space="preserve"> :</w:t>
            </w:r>
            <w:r w:rsidRPr="00CF4764">
              <w:rPr>
                <w:rFonts w:hint="cs"/>
                <w:b/>
                <w:bCs/>
                <w:cs/>
              </w:rPr>
              <w:t xml:space="preserve"> -</w:t>
            </w:r>
          </w:p>
        </w:tc>
      </w:tr>
    </w:tbl>
    <w:p w:rsidR="00196371" w:rsidRDefault="00196371" w:rsidP="00A80875">
      <w:pPr>
        <w:rPr>
          <w:cs/>
        </w:rPr>
      </w:pPr>
    </w:p>
    <w:p w:rsidR="00196371" w:rsidRDefault="00196371" w:rsidP="00991A87">
      <w:pPr>
        <w:spacing w:line="240" w:lineRule="auto"/>
        <w:rPr>
          <w:rFonts w:cs="Angsana New"/>
          <w:u w:val="single"/>
        </w:rPr>
      </w:pPr>
    </w:p>
    <w:p w:rsidR="00196371" w:rsidRPr="00C002B6" w:rsidRDefault="00C002B6" w:rsidP="00991A87">
      <w:pPr>
        <w:spacing w:line="240" w:lineRule="auto"/>
        <w:rPr>
          <w:rFonts w:cs="Angsana New"/>
          <w:u w:val="single"/>
          <w:cs/>
        </w:rPr>
      </w:pPr>
      <w:r>
        <w:rPr>
          <w:rFonts w:cs="Angsana New"/>
          <w:u w:val="single"/>
          <w:cs/>
        </w:rPr>
        <w:br w:type="page"/>
      </w:r>
      <w:r>
        <w:rPr>
          <w:rFonts w:hint="cs"/>
          <w:cs/>
        </w:rPr>
        <w:lastRenderedPageBreak/>
        <w:t xml:space="preserve">ตารางที่ </w:t>
      </w:r>
      <w:r>
        <w:t xml:space="preserve">3-4 </w:t>
      </w:r>
      <w:r>
        <w:rPr>
          <w:rFonts w:hint="cs"/>
          <w:cs/>
        </w:rPr>
        <w:t>คำอธิบายยู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 </w:t>
      </w:r>
      <w:r>
        <w:t>UC2(</w:t>
      </w:r>
      <w:r>
        <w:rPr>
          <w:rFonts w:hint="cs"/>
          <w:cs/>
        </w:rPr>
        <w:t>ต่อ</w:t>
      </w:r>
      <w:r>
        <w:t>)</w:t>
      </w:r>
    </w:p>
    <w:tbl>
      <w:tblPr>
        <w:tblW w:w="520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0"/>
        <w:gridCol w:w="3212"/>
        <w:gridCol w:w="3842"/>
      </w:tblGrid>
      <w:tr w:rsidR="00196371" w:rsidRPr="00741D78" w:rsidTr="00CF4764">
        <w:tc>
          <w:tcPr>
            <w:tcW w:w="1273" w:type="pct"/>
            <w:shd w:val="clear" w:color="auto" w:fill="auto"/>
          </w:tcPr>
          <w:p w:rsidR="00196371" w:rsidRPr="00CF4764" w:rsidRDefault="00196371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เงื่อนไขก่อนการทำงาน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3727" w:type="pct"/>
            <w:gridSpan w:val="2"/>
            <w:shd w:val="clear" w:color="auto" w:fill="auto"/>
          </w:tcPr>
          <w:p w:rsidR="00196371" w:rsidRDefault="00196371" w:rsidP="00A80875">
            <w:pPr>
              <w:pStyle w:val="ae"/>
            </w:pPr>
            <w:r w:rsidRPr="00741D7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41D7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741D78">
              <w:t xml:space="preserve"> “SETTING” </w:t>
            </w:r>
            <w:r w:rsidRPr="00741D78">
              <w:rPr>
                <w:rFonts w:hint="cs"/>
                <w:cs/>
              </w:rPr>
              <w:t xml:space="preserve">และเลือกเมนู </w:t>
            </w:r>
            <w:r w:rsidRPr="00741D78">
              <w:t>“</w:t>
            </w:r>
            <w:r w:rsidRPr="00741D7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โสตทัศนวัสดุ</w:t>
            </w:r>
            <w:r w:rsidRPr="00741D78">
              <w:t>”</w:t>
            </w:r>
          </w:p>
          <w:p w:rsidR="00196371" w:rsidRPr="00741D78" w:rsidRDefault="00196371" w:rsidP="00A80875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2. ต้องมีรายการ</w:t>
            </w:r>
            <w:r>
              <w:rPr>
                <w:cs/>
              </w:rPr>
              <w:t>โสตทัศนวัสดุ</w:t>
            </w:r>
          </w:p>
        </w:tc>
      </w:tr>
      <w:tr w:rsidR="00196371" w:rsidTr="00CF4764">
        <w:tc>
          <w:tcPr>
            <w:tcW w:w="1273" w:type="pct"/>
            <w:shd w:val="clear" w:color="auto" w:fill="auto"/>
          </w:tcPr>
          <w:p w:rsidR="00196371" w:rsidRPr="00CF4764" w:rsidRDefault="00196371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เงื่อนไขหลังการทำงาน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3727" w:type="pct"/>
            <w:gridSpan w:val="2"/>
            <w:shd w:val="clear" w:color="auto" w:fill="auto"/>
          </w:tcPr>
          <w:p w:rsidR="00196371" w:rsidRDefault="00196371" w:rsidP="00A80875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  <w:r>
              <w:rPr>
                <w:cs/>
              </w:rPr>
              <w:t>โสตทัศนวัสดุ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196371" w:rsidRPr="00CF4764" w:rsidTr="00CF4764">
        <w:tc>
          <w:tcPr>
            <w:tcW w:w="1273" w:type="pct"/>
            <w:shd w:val="clear" w:color="auto" w:fill="auto"/>
          </w:tcPr>
          <w:p w:rsidR="00196371" w:rsidRPr="00CF4764" w:rsidRDefault="00196371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ขั้นตอนการทำงานปกติ </w:t>
            </w:r>
            <w:r w:rsidRPr="00CF4764">
              <w:rPr>
                <w:b/>
                <w:bCs/>
              </w:rPr>
              <w:t>:</w:t>
            </w:r>
          </w:p>
        </w:tc>
        <w:tc>
          <w:tcPr>
            <w:tcW w:w="1697" w:type="pct"/>
            <w:shd w:val="clear" w:color="auto" w:fill="auto"/>
          </w:tcPr>
          <w:p w:rsidR="00196371" w:rsidRPr="00CF4764" w:rsidRDefault="00196371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ผู้ใช้งาน</w:t>
            </w:r>
          </w:p>
        </w:tc>
        <w:tc>
          <w:tcPr>
            <w:tcW w:w="2030" w:type="pct"/>
            <w:shd w:val="clear" w:color="auto" w:fill="auto"/>
          </w:tcPr>
          <w:p w:rsidR="00196371" w:rsidRPr="00CF4764" w:rsidRDefault="00196371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ระบบ</w:t>
            </w:r>
          </w:p>
        </w:tc>
      </w:tr>
      <w:tr w:rsidR="00196371" w:rsidRPr="00286180" w:rsidTr="00CF4764">
        <w:tc>
          <w:tcPr>
            <w:tcW w:w="1273" w:type="pct"/>
            <w:shd w:val="clear" w:color="auto" w:fill="auto"/>
          </w:tcPr>
          <w:p w:rsidR="00196371" w:rsidRPr="003952A3" w:rsidRDefault="00196371" w:rsidP="00A80875">
            <w:pPr>
              <w:pStyle w:val="ae"/>
            </w:pPr>
          </w:p>
        </w:tc>
        <w:tc>
          <w:tcPr>
            <w:tcW w:w="1697" w:type="pct"/>
            <w:shd w:val="clear" w:color="auto" w:fill="auto"/>
          </w:tcPr>
          <w:p w:rsidR="00196371" w:rsidRPr="000A681E" w:rsidRDefault="00196371" w:rsidP="00A80875">
            <w:pPr>
              <w:pStyle w:val="ae"/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</w:t>
            </w:r>
            <w:r w:rsidRPr="000A681E">
              <w:t>”</w:t>
            </w:r>
          </w:p>
          <w:p w:rsidR="00196371" w:rsidRPr="00CF4764" w:rsidRDefault="00196371" w:rsidP="00A80875">
            <w:pPr>
              <w:pStyle w:val="ae"/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โสตทัศนวัสดุ</w:t>
            </w:r>
            <w:r w:rsidRPr="000A681E">
              <w:t>”</w:t>
            </w:r>
          </w:p>
          <w:p w:rsidR="00196371" w:rsidRPr="00CF4764" w:rsidRDefault="00196371" w:rsidP="00A80875">
            <w:pPr>
              <w:pStyle w:val="ae"/>
              <w:rPr>
                <w:sz w:val="24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กดปุ่มลบภายในตารางรายการ</w:t>
            </w:r>
            <w:r>
              <w:rPr>
                <w:cs/>
              </w:rPr>
              <w:t>โสตทัศนวัสดุ</w:t>
            </w:r>
          </w:p>
          <w:p w:rsidR="00196371" w:rsidRDefault="00196371" w:rsidP="00A80875">
            <w:pPr>
              <w:pStyle w:val="ae"/>
            </w:pPr>
          </w:p>
          <w:p w:rsidR="00196371" w:rsidRPr="00286180" w:rsidRDefault="00196371" w:rsidP="00A80875">
            <w:pPr>
              <w:pStyle w:val="ae"/>
              <w:rPr>
                <w:cs/>
              </w:rPr>
            </w:pPr>
            <w:r>
              <w:t xml:space="preserve">5.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2030" w:type="pct"/>
            <w:shd w:val="clear" w:color="auto" w:fill="auto"/>
          </w:tcPr>
          <w:p w:rsidR="00196371" w:rsidRDefault="00196371" w:rsidP="00A80875">
            <w:pPr>
              <w:pStyle w:val="ae"/>
            </w:pPr>
          </w:p>
          <w:p w:rsidR="00196371" w:rsidRDefault="00196371" w:rsidP="00A80875">
            <w:pPr>
              <w:pStyle w:val="ae"/>
            </w:pPr>
          </w:p>
          <w:p w:rsidR="00196371" w:rsidRDefault="00196371" w:rsidP="00A80875">
            <w:pPr>
              <w:pStyle w:val="ae"/>
            </w:pPr>
          </w:p>
          <w:p w:rsidR="00196371" w:rsidRPr="00741D78" w:rsidRDefault="00196371" w:rsidP="00A80875">
            <w:pPr>
              <w:pStyle w:val="ae"/>
            </w:pPr>
          </w:p>
          <w:p w:rsidR="00196371" w:rsidRDefault="00196371" w:rsidP="00A80875">
            <w:pPr>
              <w:pStyle w:val="ae"/>
            </w:pPr>
            <w:r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  <w:p w:rsidR="00196371" w:rsidRDefault="00196371" w:rsidP="00A80875">
            <w:pPr>
              <w:pStyle w:val="ae"/>
            </w:pPr>
          </w:p>
          <w:p w:rsidR="00196371" w:rsidRDefault="00196371" w:rsidP="00A80875">
            <w:pPr>
              <w:pStyle w:val="ae"/>
            </w:pPr>
            <w:r>
              <w:rPr>
                <w:rFonts w:hint="cs"/>
                <w:cs/>
              </w:rPr>
              <w:t>6. ทำการบันทึกข้อมูล</w:t>
            </w:r>
          </w:p>
          <w:p w:rsidR="00196371" w:rsidRPr="00286180" w:rsidRDefault="00196371" w:rsidP="00A80875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7. รายการ</w:t>
            </w:r>
            <w:r>
              <w:rPr>
                <w:cs/>
              </w:rPr>
              <w:t>โสตทัศนวัสดุ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196371" w:rsidRPr="003952A3" w:rsidTr="00CF4764">
        <w:tc>
          <w:tcPr>
            <w:tcW w:w="1273" w:type="pct"/>
            <w:shd w:val="clear" w:color="auto" w:fill="auto"/>
          </w:tcPr>
          <w:p w:rsidR="00196371" w:rsidRPr="00CF4764" w:rsidRDefault="00196371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เงื่อนไขการทำงานพิเศษ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3727" w:type="pct"/>
            <w:gridSpan w:val="2"/>
            <w:shd w:val="clear" w:color="auto" w:fill="auto"/>
          </w:tcPr>
          <w:p w:rsidR="00196371" w:rsidRPr="003952A3" w:rsidRDefault="00196371" w:rsidP="00A80875">
            <w:pPr>
              <w:pStyle w:val="ae"/>
              <w:rPr>
                <w:cs/>
              </w:rPr>
            </w:pPr>
            <w:r>
              <w:t>-</w:t>
            </w:r>
          </w:p>
        </w:tc>
      </w:tr>
    </w:tbl>
    <w:p w:rsidR="00CD6331" w:rsidRDefault="00CD6331" w:rsidP="00991A87">
      <w:pPr>
        <w:spacing w:line="240" w:lineRule="auto"/>
        <w:rPr>
          <w:rFonts w:cs="Angsana New"/>
          <w:u w:val="single"/>
          <w:cs/>
        </w:rPr>
      </w:pPr>
    </w:p>
    <w:p w:rsidR="00CD6331" w:rsidRDefault="00CD6331" w:rsidP="00CD6331">
      <w:pPr>
        <w:jc w:val="left"/>
      </w:pPr>
      <w:r>
        <w:rPr>
          <w:cs/>
        </w:rPr>
        <w:br w:type="page"/>
      </w:r>
      <w:r w:rsidR="00C002B6">
        <w:rPr>
          <w:rFonts w:hint="cs"/>
          <w:cs/>
        </w:rPr>
        <w:lastRenderedPageBreak/>
        <w:t xml:space="preserve">ตารางที่ </w:t>
      </w:r>
      <w:r w:rsidR="00C002B6">
        <w:t xml:space="preserve">3-5 </w:t>
      </w:r>
      <w:r w:rsidR="00C002B6">
        <w:rPr>
          <w:rFonts w:hint="cs"/>
          <w:cs/>
        </w:rPr>
        <w:t>คำอธิบายยู</w:t>
      </w:r>
      <w:proofErr w:type="spellStart"/>
      <w:r w:rsidR="00C002B6">
        <w:rPr>
          <w:rFonts w:hint="cs"/>
          <w:cs/>
        </w:rPr>
        <w:t>เค</w:t>
      </w:r>
      <w:proofErr w:type="spellEnd"/>
      <w:r w:rsidR="00C002B6">
        <w:rPr>
          <w:rFonts w:hint="cs"/>
          <w:cs/>
        </w:rPr>
        <w:t xml:space="preserve">ส </w:t>
      </w:r>
      <w:r w:rsidR="00C002B6">
        <w:t>UC3</w:t>
      </w:r>
    </w:p>
    <w:tbl>
      <w:tblPr>
        <w:tblW w:w="520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0"/>
        <w:gridCol w:w="2519"/>
        <w:gridCol w:w="1984"/>
        <w:gridCol w:w="2551"/>
      </w:tblGrid>
      <w:tr w:rsidR="00CD6331" w:rsidRPr="003952A3" w:rsidTr="00CF4764">
        <w:tc>
          <w:tcPr>
            <w:tcW w:w="2604" w:type="pct"/>
            <w:gridSpan w:val="2"/>
            <w:shd w:val="clear" w:color="auto" w:fill="auto"/>
          </w:tcPr>
          <w:p w:rsidR="00CD6331" w:rsidRPr="003952A3" w:rsidRDefault="00CD6331" w:rsidP="00CD6331">
            <w:pPr>
              <w:pStyle w:val="ae"/>
            </w:pPr>
            <w:r w:rsidRPr="00CF4764">
              <w:rPr>
                <w:rFonts w:hint="cs"/>
                <w:b/>
                <w:bCs/>
                <w:cs/>
              </w:rPr>
              <w:t>ชื่อ</w:t>
            </w:r>
            <w:proofErr w:type="spellStart"/>
            <w:r w:rsidRPr="00CF4764">
              <w:rPr>
                <w:rFonts w:hint="cs"/>
                <w:b/>
                <w:bCs/>
                <w:cs/>
              </w:rPr>
              <w:t>ยูสเค</w:t>
            </w:r>
            <w:proofErr w:type="spellEnd"/>
            <w:r w:rsidRPr="00CF4764">
              <w:rPr>
                <w:rFonts w:hint="cs"/>
                <w:b/>
                <w:bCs/>
                <w:cs/>
              </w:rPr>
              <w:t xml:space="preserve">ส </w:t>
            </w:r>
            <w:r w:rsidRPr="00CF4764">
              <w:rPr>
                <w:b/>
                <w:bCs/>
              </w:rPr>
              <w:t>: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จัดการโสตทัศนวัสดุ</w:t>
            </w:r>
            <w:r>
              <w:t>(</w:t>
            </w:r>
            <w:r>
              <w:rPr>
                <w:rFonts w:hint="cs"/>
                <w:cs/>
              </w:rPr>
              <w:t>แก้ไข</w:t>
            </w:r>
            <w:r>
              <w:t>)</w:t>
            </w:r>
          </w:p>
        </w:tc>
        <w:tc>
          <w:tcPr>
            <w:tcW w:w="1048" w:type="pct"/>
            <w:shd w:val="clear" w:color="auto" w:fill="auto"/>
          </w:tcPr>
          <w:p w:rsidR="00CD6331" w:rsidRPr="00CF4764" w:rsidRDefault="00CD6331" w:rsidP="00CD633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รหัส </w:t>
            </w:r>
            <w:r w:rsidRPr="00CF4764">
              <w:rPr>
                <w:b/>
                <w:bCs/>
              </w:rPr>
              <w:t>:</w:t>
            </w:r>
            <w:r w:rsidR="00C002B6">
              <w:rPr>
                <w:b/>
                <w:bCs/>
              </w:rPr>
              <w:t>UC3</w:t>
            </w:r>
          </w:p>
        </w:tc>
        <w:tc>
          <w:tcPr>
            <w:tcW w:w="1349" w:type="pct"/>
            <w:shd w:val="clear" w:color="auto" w:fill="auto"/>
          </w:tcPr>
          <w:p w:rsidR="00CD6331" w:rsidRPr="00CF4764" w:rsidRDefault="00CD6331" w:rsidP="00CD633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ระดับความสำคัญ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CD6331" w:rsidRPr="003952A3" w:rsidTr="00CF4764">
        <w:tc>
          <w:tcPr>
            <w:tcW w:w="2604" w:type="pct"/>
            <w:gridSpan w:val="2"/>
            <w:shd w:val="clear" w:color="auto" w:fill="auto"/>
          </w:tcPr>
          <w:p w:rsidR="00CD6331" w:rsidRPr="003952A3" w:rsidRDefault="00CD6331" w:rsidP="00CD6331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ผู้กระทำหลัก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2396" w:type="pct"/>
            <w:gridSpan w:val="2"/>
            <w:shd w:val="clear" w:color="auto" w:fill="auto"/>
          </w:tcPr>
          <w:p w:rsidR="00CD6331" w:rsidRPr="00CF4764" w:rsidRDefault="00CD6331" w:rsidP="00CD633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ระดับความซับซ้อน</w:t>
            </w:r>
            <w:r w:rsidRPr="00CF4764">
              <w:rPr>
                <w:b/>
                <w:bCs/>
              </w:rPr>
              <w:t xml:space="preserve"> : </w:t>
            </w:r>
            <w:r>
              <w:rPr>
                <w:rFonts w:hint="cs"/>
                <w:cs/>
              </w:rPr>
              <w:t>กลาง</w:t>
            </w:r>
          </w:p>
        </w:tc>
      </w:tr>
      <w:tr w:rsidR="00CD6331" w:rsidRPr="003952A3" w:rsidTr="00CF4764">
        <w:tc>
          <w:tcPr>
            <w:tcW w:w="5000" w:type="pct"/>
            <w:gridSpan w:val="4"/>
            <w:shd w:val="clear" w:color="auto" w:fill="auto"/>
          </w:tcPr>
          <w:p w:rsidR="00CD6331" w:rsidRPr="00CF4764" w:rsidRDefault="00CD6331" w:rsidP="00CD633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ผู้มีส่วนเกี่ยวข้อง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cs/>
              </w:rPr>
              <w:t>บรรณารักษ์</w:t>
            </w:r>
            <w:r w:rsidRPr="004E03F9">
              <w:rPr>
                <w:rFonts w:hint="cs"/>
                <w:cs/>
              </w:rPr>
              <w:t>ห้องสมุด</w:t>
            </w:r>
          </w:p>
        </w:tc>
      </w:tr>
      <w:tr w:rsidR="00CD6331" w:rsidRPr="003952A3" w:rsidTr="00CF4764">
        <w:tc>
          <w:tcPr>
            <w:tcW w:w="5000" w:type="pct"/>
            <w:gridSpan w:val="4"/>
            <w:shd w:val="clear" w:color="auto" w:fill="auto"/>
          </w:tcPr>
          <w:p w:rsidR="00CD6331" w:rsidRPr="00873F58" w:rsidRDefault="00CD6331" w:rsidP="00CD6331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คำอธิบาย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เป็น</w:t>
            </w:r>
            <w:proofErr w:type="spellStart"/>
            <w:r>
              <w:rPr>
                <w:rFonts w:hint="cs"/>
                <w:cs/>
              </w:rPr>
              <w:t>ยูสเค</w:t>
            </w:r>
            <w:proofErr w:type="spellEnd"/>
            <w:r>
              <w:rPr>
                <w:rFonts w:hint="cs"/>
                <w:cs/>
              </w:rPr>
              <w:t>สที่ใช้งานสำหรับแก้ไขข้อมูลโสตทัศนวัสดุ เมื่อมีข้อมูลที่ผิดพลาดจากการเพิ่ม</w:t>
            </w:r>
          </w:p>
        </w:tc>
      </w:tr>
      <w:tr w:rsidR="00CD6331" w:rsidRPr="003952A3" w:rsidTr="00CF4764">
        <w:tc>
          <w:tcPr>
            <w:tcW w:w="5000" w:type="pct"/>
            <w:gridSpan w:val="4"/>
            <w:shd w:val="clear" w:color="auto" w:fill="auto"/>
          </w:tcPr>
          <w:p w:rsidR="00CD6331" w:rsidRPr="00CF4764" w:rsidRDefault="00CD6331" w:rsidP="00CD633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สิ่งกระตุ้น</w:t>
            </w:r>
            <w:r w:rsidRPr="00CF4764">
              <w:rPr>
                <w:b/>
                <w:bCs/>
              </w:rP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รใช้งานสำหรับแก้ไขข้อมูลโสตทัศนวัสดุ</w:t>
            </w:r>
          </w:p>
          <w:p w:rsidR="00CD6331" w:rsidRPr="00CF4764" w:rsidRDefault="00CD6331" w:rsidP="00CD633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ประเภทของสิ่งกระตุ้น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  <w:tr w:rsidR="00CD6331" w:rsidRPr="003952A3" w:rsidTr="00CF4764">
        <w:tc>
          <w:tcPr>
            <w:tcW w:w="5000" w:type="pct"/>
            <w:gridSpan w:val="4"/>
            <w:shd w:val="clear" w:color="auto" w:fill="auto"/>
          </w:tcPr>
          <w:p w:rsidR="00CD6331" w:rsidRPr="00CF4764" w:rsidRDefault="00CD6331" w:rsidP="00CD633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ความสัมพันธ์</w:t>
            </w:r>
          </w:p>
          <w:p w:rsidR="00CD6331" w:rsidRPr="00CF4764" w:rsidRDefault="00CD6331" w:rsidP="00CD633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ความเกี่ยวเนื่อง</w:t>
            </w:r>
            <w:r w:rsidRPr="00CF4764">
              <w:rPr>
                <w:b/>
                <w:bCs/>
              </w:rPr>
              <w:t xml:space="preserve"> : -</w:t>
            </w:r>
          </w:p>
          <w:p w:rsidR="00CD6331" w:rsidRPr="00CF4764" w:rsidRDefault="00CD6331" w:rsidP="00CD633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การรวม </w:t>
            </w:r>
            <w:r w:rsidRPr="00CF4764">
              <w:rPr>
                <w:b/>
                <w:bCs/>
              </w:rPr>
              <w:t>: -</w:t>
            </w:r>
          </w:p>
          <w:p w:rsidR="00CD6331" w:rsidRPr="00CF4764" w:rsidRDefault="00CD6331" w:rsidP="00CD633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การขยาย </w:t>
            </w:r>
            <w:r w:rsidRPr="00CF4764">
              <w:rPr>
                <w:b/>
                <w:bCs/>
              </w:rPr>
              <w:t>: -</w:t>
            </w:r>
          </w:p>
          <w:p w:rsidR="00CD6331" w:rsidRPr="00CF4764" w:rsidRDefault="00CD6331" w:rsidP="00CD633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การรับทอดคุณสมบัติ</w:t>
            </w:r>
            <w:r w:rsidRPr="00CF4764">
              <w:rPr>
                <w:b/>
                <w:bCs/>
              </w:rPr>
              <w:t xml:space="preserve"> :</w:t>
            </w:r>
            <w:r w:rsidRPr="00CF4764">
              <w:rPr>
                <w:rFonts w:hint="cs"/>
                <w:b/>
                <w:bCs/>
                <w:cs/>
              </w:rPr>
              <w:t xml:space="preserve"> -</w:t>
            </w:r>
          </w:p>
        </w:tc>
      </w:tr>
      <w:tr w:rsidR="00CD6331" w:rsidRPr="003952A3" w:rsidTr="00CF4764">
        <w:tc>
          <w:tcPr>
            <w:tcW w:w="1273" w:type="pct"/>
            <w:shd w:val="clear" w:color="auto" w:fill="auto"/>
          </w:tcPr>
          <w:p w:rsidR="00CD6331" w:rsidRPr="00CF4764" w:rsidRDefault="00CD6331" w:rsidP="00CD633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เงื่อนไขก่อนการทำงาน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3727" w:type="pct"/>
            <w:gridSpan w:val="3"/>
            <w:shd w:val="clear" w:color="auto" w:fill="auto"/>
          </w:tcPr>
          <w:p w:rsidR="00CD6331" w:rsidRPr="00170D74" w:rsidRDefault="00CD6331" w:rsidP="00170D74">
            <w:pPr>
              <w:pStyle w:val="ae"/>
            </w:pPr>
            <w:r w:rsidRPr="00170D74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170D74">
              <w:t xml:space="preserve"> “SETTING” </w:t>
            </w:r>
            <w:r w:rsidRPr="00170D74">
              <w:rPr>
                <w:rFonts w:hint="cs"/>
                <w:cs/>
              </w:rPr>
              <w:t xml:space="preserve">และเลือกเมนู </w:t>
            </w:r>
            <w:r w:rsidRPr="00170D74">
              <w:t>“</w:t>
            </w:r>
            <w:r w:rsidRPr="00170D74">
              <w:rPr>
                <w:rFonts w:hint="cs"/>
                <w:cs/>
              </w:rPr>
              <w:t>จัดการโสตทัศนวัสดุ</w:t>
            </w:r>
            <w:r w:rsidRPr="00170D74">
              <w:t>”</w:t>
            </w:r>
          </w:p>
          <w:p w:rsidR="00CD6331" w:rsidRPr="00170D74" w:rsidRDefault="00CD6331" w:rsidP="00170D74">
            <w:pPr>
              <w:pStyle w:val="ae"/>
              <w:rPr>
                <w:cs/>
              </w:rPr>
            </w:pPr>
            <w:r w:rsidRPr="00170D74">
              <w:rPr>
                <w:rFonts w:hint="cs"/>
                <w:cs/>
              </w:rPr>
              <w:t>2. ต้องมีรายการโสตทัศนวัสดุ</w:t>
            </w:r>
          </w:p>
        </w:tc>
      </w:tr>
    </w:tbl>
    <w:p w:rsidR="00170D74" w:rsidRDefault="00170D74" w:rsidP="00A80875">
      <w:pPr>
        <w:rPr>
          <w:cs/>
        </w:rPr>
      </w:pPr>
    </w:p>
    <w:p w:rsidR="00170D74" w:rsidRPr="00C002B6" w:rsidRDefault="00170D74" w:rsidP="00A80875">
      <w:pPr>
        <w:rPr>
          <w:cs/>
        </w:rPr>
      </w:pPr>
      <w:r>
        <w:rPr>
          <w:cs/>
        </w:rPr>
        <w:br w:type="page"/>
      </w:r>
      <w:r w:rsidR="00C002B6">
        <w:rPr>
          <w:rFonts w:hint="cs"/>
          <w:cs/>
        </w:rPr>
        <w:lastRenderedPageBreak/>
        <w:t xml:space="preserve">ตารางที่ </w:t>
      </w:r>
      <w:r w:rsidR="00C002B6">
        <w:t xml:space="preserve">3-6 </w:t>
      </w:r>
      <w:r w:rsidR="00C002B6">
        <w:rPr>
          <w:rFonts w:hint="cs"/>
          <w:cs/>
        </w:rPr>
        <w:t>คำอธิบายยู</w:t>
      </w:r>
      <w:proofErr w:type="spellStart"/>
      <w:r w:rsidR="00C002B6">
        <w:rPr>
          <w:rFonts w:hint="cs"/>
          <w:cs/>
        </w:rPr>
        <w:t>เค</w:t>
      </w:r>
      <w:proofErr w:type="spellEnd"/>
      <w:r w:rsidR="00C002B6">
        <w:rPr>
          <w:rFonts w:hint="cs"/>
          <w:cs/>
        </w:rPr>
        <w:t xml:space="preserve">ส </w:t>
      </w:r>
      <w:r w:rsidR="00C002B6">
        <w:t>UC3</w:t>
      </w:r>
    </w:p>
    <w:tbl>
      <w:tblPr>
        <w:tblW w:w="520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0"/>
        <w:gridCol w:w="3225"/>
        <w:gridCol w:w="3829"/>
      </w:tblGrid>
      <w:tr w:rsidR="00170D74" w:rsidTr="00CF4764">
        <w:tc>
          <w:tcPr>
            <w:tcW w:w="1273" w:type="pct"/>
            <w:shd w:val="clear" w:color="auto" w:fill="auto"/>
          </w:tcPr>
          <w:p w:rsidR="00170D74" w:rsidRPr="00CF4764" w:rsidRDefault="00170D74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เงื่อนไขหลังการทำงาน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3727" w:type="pct"/>
            <w:gridSpan w:val="2"/>
            <w:shd w:val="clear" w:color="auto" w:fill="auto"/>
          </w:tcPr>
          <w:p w:rsidR="00170D74" w:rsidRDefault="00170D74" w:rsidP="00A80875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แสดงข้อมูลรายการโสตทัศนวัสดุที่ถูกแก้ไข</w:t>
            </w:r>
          </w:p>
        </w:tc>
      </w:tr>
      <w:tr w:rsidR="00170D74" w:rsidRPr="00CF4764" w:rsidTr="00CF4764">
        <w:tc>
          <w:tcPr>
            <w:tcW w:w="1273" w:type="pct"/>
            <w:shd w:val="clear" w:color="auto" w:fill="auto"/>
          </w:tcPr>
          <w:p w:rsidR="00170D74" w:rsidRPr="00CF4764" w:rsidRDefault="00170D74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ขั้นตอนการทำงานปกติ </w:t>
            </w:r>
            <w:r w:rsidRPr="00CF4764">
              <w:rPr>
                <w:b/>
                <w:bCs/>
              </w:rPr>
              <w:t>:</w:t>
            </w:r>
          </w:p>
        </w:tc>
        <w:tc>
          <w:tcPr>
            <w:tcW w:w="1704" w:type="pct"/>
            <w:shd w:val="clear" w:color="auto" w:fill="auto"/>
          </w:tcPr>
          <w:p w:rsidR="00170D74" w:rsidRPr="00CF4764" w:rsidRDefault="00170D74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ผู้ใช้งาน</w:t>
            </w:r>
          </w:p>
        </w:tc>
        <w:tc>
          <w:tcPr>
            <w:tcW w:w="2023" w:type="pct"/>
            <w:shd w:val="clear" w:color="auto" w:fill="auto"/>
          </w:tcPr>
          <w:p w:rsidR="00170D74" w:rsidRPr="00CF4764" w:rsidRDefault="00170D74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ระบบ</w:t>
            </w:r>
          </w:p>
        </w:tc>
      </w:tr>
      <w:tr w:rsidR="00170D74" w:rsidRPr="00286180" w:rsidTr="00CF4764">
        <w:tc>
          <w:tcPr>
            <w:tcW w:w="1273" w:type="pct"/>
            <w:shd w:val="clear" w:color="auto" w:fill="auto"/>
          </w:tcPr>
          <w:p w:rsidR="00170D74" w:rsidRPr="003952A3" w:rsidRDefault="00170D74" w:rsidP="00A80875">
            <w:pPr>
              <w:pStyle w:val="ae"/>
            </w:pPr>
          </w:p>
        </w:tc>
        <w:tc>
          <w:tcPr>
            <w:tcW w:w="1704" w:type="pct"/>
            <w:shd w:val="clear" w:color="auto" w:fill="auto"/>
          </w:tcPr>
          <w:p w:rsidR="00170D74" w:rsidRPr="000A681E" w:rsidRDefault="00170D74" w:rsidP="00A80875">
            <w:pPr>
              <w:pStyle w:val="ae"/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</w:t>
            </w:r>
            <w:r w:rsidRPr="000A681E">
              <w:t>”</w:t>
            </w:r>
          </w:p>
          <w:p w:rsidR="00170D74" w:rsidRPr="00CF4764" w:rsidRDefault="00170D74" w:rsidP="00A80875">
            <w:pPr>
              <w:pStyle w:val="ae"/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โสตทัศนวัสดุ</w:t>
            </w:r>
            <w:r w:rsidRPr="000A681E">
              <w:t>”</w:t>
            </w:r>
          </w:p>
          <w:p w:rsidR="00170D74" w:rsidRPr="00CF4764" w:rsidRDefault="00170D74" w:rsidP="00A80875">
            <w:pPr>
              <w:pStyle w:val="ae"/>
              <w:rPr>
                <w:sz w:val="24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กดปุ่มแก้ไขภายในตารางรายการ</w:t>
            </w:r>
            <w:r>
              <w:rPr>
                <w:rFonts w:hint="cs"/>
                <w:cs/>
              </w:rPr>
              <w:t>โสตทัศนวัสดุ</w:t>
            </w:r>
          </w:p>
          <w:p w:rsidR="00170D74" w:rsidRDefault="00170D74" w:rsidP="00A80875">
            <w:pPr>
              <w:pStyle w:val="ae"/>
            </w:pPr>
          </w:p>
          <w:p w:rsidR="00170D74" w:rsidRPr="00286180" w:rsidRDefault="00170D74" w:rsidP="00A80875">
            <w:pPr>
              <w:pStyle w:val="ae"/>
              <w:rPr>
                <w:cs/>
              </w:rPr>
            </w:pPr>
            <w:r>
              <w:t xml:space="preserve">5. </w:t>
            </w:r>
            <w:r>
              <w:rPr>
                <w:rFonts w:hint="cs"/>
                <w:cs/>
              </w:rPr>
              <w:t>แก้ไขข้อมูลของโสตทัศนวัสดุ แล้วกดปุ่มยืนยัน</w:t>
            </w:r>
          </w:p>
        </w:tc>
        <w:tc>
          <w:tcPr>
            <w:tcW w:w="2023" w:type="pct"/>
            <w:shd w:val="clear" w:color="auto" w:fill="auto"/>
          </w:tcPr>
          <w:p w:rsidR="00170D74" w:rsidRDefault="00170D74" w:rsidP="00A80875">
            <w:pPr>
              <w:pStyle w:val="ae"/>
            </w:pPr>
          </w:p>
          <w:p w:rsidR="00170D74" w:rsidRDefault="00170D74" w:rsidP="00A80875">
            <w:pPr>
              <w:pStyle w:val="ae"/>
            </w:pPr>
          </w:p>
          <w:p w:rsidR="00170D74" w:rsidRDefault="00170D74" w:rsidP="00A80875">
            <w:pPr>
              <w:pStyle w:val="ae"/>
            </w:pPr>
          </w:p>
          <w:p w:rsidR="00170D74" w:rsidRPr="00741D78" w:rsidRDefault="00170D74" w:rsidP="00A80875">
            <w:pPr>
              <w:pStyle w:val="ae"/>
            </w:pPr>
          </w:p>
          <w:p w:rsidR="00170D74" w:rsidRDefault="00170D74" w:rsidP="00A80875">
            <w:pPr>
              <w:pStyle w:val="ae"/>
            </w:pPr>
            <w:r>
              <w:rPr>
                <w:rFonts w:hint="cs"/>
                <w:cs/>
              </w:rPr>
              <w:t>4. แสดงแบบฟอร์มในการแก้ไขข้อมูล</w:t>
            </w:r>
          </w:p>
          <w:p w:rsidR="00170D74" w:rsidRDefault="00170D74" w:rsidP="00A80875">
            <w:pPr>
              <w:pStyle w:val="ae"/>
            </w:pPr>
          </w:p>
          <w:p w:rsidR="00170D74" w:rsidRDefault="00170D74" w:rsidP="00A80875">
            <w:pPr>
              <w:pStyle w:val="ae"/>
            </w:pPr>
          </w:p>
          <w:p w:rsidR="00170D74" w:rsidRDefault="00170D74" w:rsidP="00A80875">
            <w:pPr>
              <w:pStyle w:val="ae"/>
            </w:pPr>
            <w:r>
              <w:rPr>
                <w:rFonts w:hint="cs"/>
                <w:cs/>
              </w:rPr>
              <w:t>6. ทำการบันทึกข้อมูล</w:t>
            </w:r>
          </w:p>
          <w:p w:rsidR="00170D74" w:rsidRPr="00286180" w:rsidRDefault="00170D74" w:rsidP="00A80875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7. แสดงรายการโสตทัศนวัสดุที่ถูกแก้ไข</w:t>
            </w:r>
          </w:p>
        </w:tc>
      </w:tr>
      <w:tr w:rsidR="00170D74" w:rsidRPr="003952A3" w:rsidTr="00CF4764">
        <w:tc>
          <w:tcPr>
            <w:tcW w:w="1273" w:type="pct"/>
            <w:shd w:val="clear" w:color="auto" w:fill="auto"/>
          </w:tcPr>
          <w:p w:rsidR="00170D74" w:rsidRPr="00CF4764" w:rsidRDefault="00170D74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เงื่อนไขการทำงานพิเศษ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3727" w:type="pct"/>
            <w:gridSpan w:val="2"/>
            <w:shd w:val="clear" w:color="auto" w:fill="auto"/>
          </w:tcPr>
          <w:p w:rsidR="00170D74" w:rsidRPr="003952A3" w:rsidRDefault="00170D74" w:rsidP="00A80875">
            <w:pPr>
              <w:pStyle w:val="ae"/>
            </w:pPr>
            <w:r>
              <w:t>-</w:t>
            </w:r>
          </w:p>
        </w:tc>
      </w:tr>
    </w:tbl>
    <w:p w:rsidR="00CD6331" w:rsidRDefault="00CD6331" w:rsidP="00A80875">
      <w:pPr>
        <w:rPr>
          <w:cs/>
        </w:rPr>
      </w:pPr>
    </w:p>
    <w:p w:rsidR="00170D74" w:rsidRDefault="00170D74" w:rsidP="00CD6331">
      <w:pPr>
        <w:jc w:val="left"/>
      </w:pPr>
      <w:r>
        <w:rPr>
          <w:cs/>
        </w:rPr>
        <w:br w:type="page"/>
      </w:r>
      <w:r w:rsidR="00C002B6">
        <w:rPr>
          <w:rFonts w:hint="cs"/>
          <w:cs/>
        </w:rPr>
        <w:lastRenderedPageBreak/>
        <w:t xml:space="preserve">ตารางที่ </w:t>
      </w:r>
      <w:r w:rsidR="00C002B6">
        <w:t xml:space="preserve">3-7 </w:t>
      </w:r>
      <w:r w:rsidR="00C002B6">
        <w:rPr>
          <w:rFonts w:hint="cs"/>
          <w:cs/>
        </w:rPr>
        <w:t>คำอธิบายยู</w:t>
      </w:r>
      <w:proofErr w:type="spellStart"/>
      <w:r w:rsidR="00C002B6">
        <w:rPr>
          <w:rFonts w:hint="cs"/>
          <w:cs/>
        </w:rPr>
        <w:t>เค</w:t>
      </w:r>
      <w:proofErr w:type="spellEnd"/>
      <w:r w:rsidR="00C002B6">
        <w:rPr>
          <w:rFonts w:hint="cs"/>
          <w:cs/>
        </w:rPr>
        <w:t xml:space="preserve">ส </w:t>
      </w:r>
      <w:r w:rsidR="00C002B6">
        <w:t>UC4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2977"/>
        <w:gridCol w:w="1843"/>
        <w:gridCol w:w="2268"/>
      </w:tblGrid>
      <w:tr w:rsidR="00170D74" w:rsidRPr="003952A3" w:rsidTr="00CF4764">
        <w:tc>
          <w:tcPr>
            <w:tcW w:w="5529" w:type="dxa"/>
            <w:gridSpan w:val="2"/>
            <w:shd w:val="clear" w:color="auto" w:fill="auto"/>
          </w:tcPr>
          <w:p w:rsidR="00170D74" w:rsidRPr="003952A3" w:rsidRDefault="00170D74" w:rsidP="00170D74">
            <w:pPr>
              <w:pStyle w:val="ae"/>
            </w:pPr>
            <w:r w:rsidRPr="00CF4764">
              <w:rPr>
                <w:rFonts w:hint="cs"/>
                <w:b/>
                <w:bCs/>
                <w:cs/>
              </w:rPr>
              <w:t>ชื่อ</w:t>
            </w:r>
            <w:proofErr w:type="spellStart"/>
            <w:r w:rsidRPr="00CF4764">
              <w:rPr>
                <w:rFonts w:hint="cs"/>
                <w:b/>
                <w:bCs/>
                <w:cs/>
              </w:rPr>
              <w:t>ยูสเค</w:t>
            </w:r>
            <w:proofErr w:type="spellEnd"/>
            <w:r w:rsidRPr="00CF4764">
              <w:rPr>
                <w:rFonts w:hint="cs"/>
                <w:b/>
                <w:bCs/>
                <w:cs/>
              </w:rPr>
              <w:t xml:space="preserve">ส </w:t>
            </w:r>
            <w:r w:rsidRPr="00CF4764">
              <w:rPr>
                <w:b/>
                <w:bCs/>
              </w:rPr>
              <w:t>: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จัดการสำนักพิมพ์</w:t>
            </w:r>
            <w:r>
              <w:t>(</w:t>
            </w:r>
            <w:r>
              <w:rPr>
                <w:rFonts w:hint="cs"/>
                <w:cs/>
              </w:rPr>
              <w:t>เพิ่ม</w:t>
            </w:r>
            <w:r>
              <w:t>)</w:t>
            </w:r>
          </w:p>
        </w:tc>
        <w:tc>
          <w:tcPr>
            <w:tcW w:w="1843" w:type="dxa"/>
            <w:shd w:val="clear" w:color="auto" w:fill="auto"/>
          </w:tcPr>
          <w:p w:rsidR="00170D74" w:rsidRPr="00CF4764" w:rsidRDefault="00170D74" w:rsidP="00170D74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รหัส </w:t>
            </w:r>
            <w:r w:rsidRPr="00CF4764">
              <w:rPr>
                <w:b/>
                <w:bCs/>
              </w:rPr>
              <w:t>:</w:t>
            </w:r>
            <w:r w:rsidR="00C002B6">
              <w:t xml:space="preserve"> UC4</w:t>
            </w:r>
          </w:p>
        </w:tc>
        <w:tc>
          <w:tcPr>
            <w:tcW w:w="2268" w:type="dxa"/>
            <w:shd w:val="clear" w:color="auto" w:fill="auto"/>
          </w:tcPr>
          <w:p w:rsidR="00170D74" w:rsidRPr="00CF4764" w:rsidRDefault="00170D74" w:rsidP="00170D74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ระดับความสำคัญ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170D74" w:rsidRPr="003952A3" w:rsidTr="00CF4764">
        <w:tc>
          <w:tcPr>
            <w:tcW w:w="5529" w:type="dxa"/>
            <w:gridSpan w:val="2"/>
            <w:shd w:val="clear" w:color="auto" w:fill="auto"/>
          </w:tcPr>
          <w:p w:rsidR="00170D74" w:rsidRPr="003952A3" w:rsidRDefault="00170D74" w:rsidP="00170D74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ผู้กระทำหลัก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4111" w:type="dxa"/>
            <w:gridSpan w:val="2"/>
            <w:shd w:val="clear" w:color="auto" w:fill="auto"/>
          </w:tcPr>
          <w:p w:rsidR="00170D74" w:rsidRPr="00CF4764" w:rsidRDefault="00170D74" w:rsidP="00170D74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ระดับความซับซ้อน</w:t>
            </w:r>
            <w:r w:rsidRPr="00CF4764">
              <w:rPr>
                <w:b/>
                <w:bCs/>
              </w:rPr>
              <w:t xml:space="preserve"> : </w:t>
            </w:r>
            <w:r>
              <w:rPr>
                <w:rFonts w:hint="cs"/>
                <w:cs/>
              </w:rPr>
              <w:t>กลาง</w:t>
            </w:r>
          </w:p>
        </w:tc>
      </w:tr>
      <w:tr w:rsidR="00170D74" w:rsidRPr="003952A3" w:rsidTr="00CF4764">
        <w:tc>
          <w:tcPr>
            <w:tcW w:w="9640" w:type="dxa"/>
            <w:gridSpan w:val="4"/>
            <w:shd w:val="clear" w:color="auto" w:fill="auto"/>
          </w:tcPr>
          <w:p w:rsidR="00170D74" w:rsidRPr="00CF4764" w:rsidRDefault="00170D74" w:rsidP="00170D74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ผู้มีส่วนเกี่ยวข้อง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cs/>
              </w:rPr>
              <w:t>บรรณารักษ์</w:t>
            </w:r>
            <w:r w:rsidRPr="004E03F9">
              <w:rPr>
                <w:rFonts w:hint="cs"/>
                <w:cs/>
              </w:rPr>
              <w:t>ห้องสมุด</w:t>
            </w:r>
          </w:p>
        </w:tc>
      </w:tr>
      <w:tr w:rsidR="00170D74" w:rsidRPr="003952A3" w:rsidTr="00CF4764">
        <w:tc>
          <w:tcPr>
            <w:tcW w:w="9640" w:type="dxa"/>
            <w:gridSpan w:val="4"/>
            <w:shd w:val="clear" w:color="auto" w:fill="auto"/>
          </w:tcPr>
          <w:p w:rsidR="00170D74" w:rsidRPr="00873F58" w:rsidRDefault="00170D74" w:rsidP="00170D74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คำอธิบาย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เป็น</w:t>
            </w:r>
            <w:proofErr w:type="spellStart"/>
            <w:r>
              <w:rPr>
                <w:rFonts w:hint="cs"/>
                <w:cs/>
              </w:rPr>
              <w:t>ยูสเค</w:t>
            </w:r>
            <w:proofErr w:type="spellEnd"/>
            <w:r>
              <w:rPr>
                <w:rFonts w:hint="cs"/>
                <w:cs/>
              </w:rPr>
              <w:t>สที่ใช้งานสำหรับเพิ่มรายการสำนักพิมพ์เข้าสู่ระบบ</w:t>
            </w:r>
          </w:p>
        </w:tc>
      </w:tr>
      <w:tr w:rsidR="00170D74" w:rsidRPr="003952A3" w:rsidTr="00CF4764">
        <w:tc>
          <w:tcPr>
            <w:tcW w:w="9640" w:type="dxa"/>
            <w:gridSpan w:val="4"/>
            <w:shd w:val="clear" w:color="auto" w:fill="auto"/>
          </w:tcPr>
          <w:p w:rsidR="00170D74" w:rsidRPr="00CF4764" w:rsidRDefault="00170D74" w:rsidP="00170D74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สิ่งกระตุ้น</w:t>
            </w:r>
            <w:r w:rsidRPr="00CF4764">
              <w:rPr>
                <w:b/>
                <w:bCs/>
              </w:rP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รใช้งานสำหรับเพิ่มรายการสำนักพิมพ์เข้าสู่ระบบ</w:t>
            </w:r>
          </w:p>
          <w:p w:rsidR="00170D74" w:rsidRPr="00CF4764" w:rsidRDefault="00170D74" w:rsidP="00170D74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ประเภทของสิ่งกระตุ้น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  <w:tr w:rsidR="00170D74" w:rsidRPr="003952A3" w:rsidTr="00CF4764">
        <w:tc>
          <w:tcPr>
            <w:tcW w:w="9640" w:type="dxa"/>
            <w:gridSpan w:val="4"/>
            <w:shd w:val="clear" w:color="auto" w:fill="auto"/>
          </w:tcPr>
          <w:p w:rsidR="00170D74" w:rsidRPr="00CF4764" w:rsidRDefault="00170D74" w:rsidP="00170D74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ความสัมพันธ์</w:t>
            </w:r>
          </w:p>
          <w:p w:rsidR="00170D74" w:rsidRPr="00CF4764" w:rsidRDefault="00170D74" w:rsidP="00170D74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ความเกี่ยวเนื่อง</w:t>
            </w:r>
            <w:r w:rsidRPr="00CF4764">
              <w:rPr>
                <w:b/>
                <w:bCs/>
              </w:rPr>
              <w:t xml:space="preserve"> : -</w:t>
            </w:r>
          </w:p>
          <w:p w:rsidR="00170D74" w:rsidRPr="00CF4764" w:rsidRDefault="00170D74" w:rsidP="00170D74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การรวม </w:t>
            </w:r>
            <w:r w:rsidRPr="00CF4764">
              <w:rPr>
                <w:b/>
                <w:bCs/>
              </w:rPr>
              <w:t>: -</w:t>
            </w:r>
          </w:p>
          <w:p w:rsidR="00170D74" w:rsidRPr="00CF4764" w:rsidRDefault="00170D74" w:rsidP="00170D74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การขยาย </w:t>
            </w:r>
            <w:r w:rsidRPr="00CF4764">
              <w:rPr>
                <w:b/>
                <w:bCs/>
              </w:rPr>
              <w:t>: -</w:t>
            </w:r>
          </w:p>
          <w:p w:rsidR="00170D74" w:rsidRPr="00CF4764" w:rsidRDefault="00170D74" w:rsidP="00170D74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การรับทอดคุณสมบัติ</w:t>
            </w:r>
            <w:r w:rsidRPr="00CF4764">
              <w:rPr>
                <w:b/>
                <w:bCs/>
              </w:rPr>
              <w:t xml:space="preserve"> :</w:t>
            </w:r>
            <w:r w:rsidRPr="00CF4764">
              <w:rPr>
                <w:rFonts w:hint="cs"/>
                <w:b/>
                <w:bCs/>
                <w:cs/>
              </w:rPr>
              <w:t xml:space="preserve"> -</w:t>
            </w:r>
          </w:p>
        </w:tc>
      </w:tr>
      <w:tr w:rsidR="00170D74" w:rsidRPr="003952A3" w:rsidTr="00CF4764">
        <w:tc>
          <w:tcPr>
            <w:tcW w:w="2552" w:type="dxa"/>
            <w:shd w:val="clear" w:color="auto" w:fill="auto"/>
          </w:tcPr>
          <w:p w:rsidR="00170D74" w:rsidRPr="00CF4764" w:rsidRDefault="00170D74" w:rsidP="00170D74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เงื่อนไขก่อนการทำงาน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3"/>
            <w:shd w:val="clear" w:color="auto" w:fill="auto"/>
          </w:tcPr>
          <w:p w:rsidR="00170D74" w:rsidRPr="00B13758" w:rsidRDefault="00170D74" w:rsidP="00170D74">
            <w:pPr>
              <w:pStyle w:val="ae"/>
              <w:rPr>
                <w:cs/>
              </w:rPr>
            </w:pPr>
            <w:r w:rsidRPr="00B1375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B13758">
              <w:t xml:space="preserve"> “</w:t>
            </w:r>
            <w:r>
              <w:t>SETTING</w:t>
            </w:r>
            <w:r w:rsidRPr="00B13758">
              <w:t xml:space="preserve">” </w:t>
            </w:r>
            <w:r w:rsidRPr="00B13758">
              <w:rPr>
                <w:rFonts w:hint="cs"/>
                <w:cs/>
              </w:rPr>
              <w:t xml:space="preserve">และเลือกเมนู </w:t>
            </w:r>
            <w:r w:rsidRPr="00B13758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สำนักพิมพ์</w:t>
            </w:r>
            <w:r w:rsidRPr="00B13758">
              <w:t>”</w:t>
            </w:r>
          </w:p>
        </w:tc>
      </w:tr>
      <w:tr w:rsidR="00170D74" w:rsidRPr="003952A3" w:rsidTr="00CF4764">
        <w:tc>
          <w:tcPr>
            <w:tcW w:w="2552" w:type="dxa"/>
            <w:shd w:val="clear" w:color="auto" w:fill="auto"/>
          </w:tcPr>
          <w:p w:rsidR="00170D74" w:rsidRPr="00CF4764" w:rsidRDefault="00170D74" w:rsidP="00170D74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เงื่อนไขหลังการทำงาน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3"/>
            <w:shd w:val="clear" w:color="auto" w:fill="auto"/>
          </w:tcPr>
          <w:p w:rsidR="00170D74" w:rsidRDefault="00170D74" w:rsidP="00170D74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แสดงข้อมูลรายการสำนักพิมพ์ที่ถูกเพิ่มใหม่</w:t>
            </w:r>
          </w:p>
        </w:tc>
      </w:tr>
    </w:tbl>
    <w:p w:rsidR="00CD6331" w:rsidRDefault="00C002B6" w:rsidP="00CD6331">
      <w:pPr>
        <w:jc w:val="left"/>
      </w:pPr>
      <w:r>
        <w:rPr>
          <w:rFonts w:hint="cs"/>
          <w:cs/>
        </w:rPr>
        <w:lastRenderedPageBreak/>
        <w:t xml:space="preserve">ตารางที่ </w:t>
      </w:r>
      <w:r>
        <w:t xml:space="preserve">3-8 </w:t>
      </w:r>
      <w:r>
        <w:rPr>
          <w:rFonts w:hint="cs"/>
          <w:cs/>
        </w:rPr>
        <w:t>คำอธิบายยู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 </w:t>
      </w:r>
      <w:r>
        <w:t>UC4</w:t>
      </w:r>
      <w:r>
        <w:rPr>
          <w:rFonts w:hint="cs"/>
          <w:cs/>
        </w:rPr>
        <w:t>(ต่อ)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3261"/>
        <w:gridCol w:w="3827"/>
      </w:tblGrid>
      <w:tr w:rsidR="00170D74" w:rsidRPr="00CF4764" w:rsidTr="00CF4764">
        <w:tc>
          <w:tcPr>
            <w:tcW w:w="2552" w:type="dxa"/>
            <w:shd w:val="clear" w:color="auto" w:fill="auto"/>
          </w:tcPr>
          <w:p w:rsidR="00170D74" w:rsidRPr="00CF4764" w:rsidRDefault="00170D74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ขั้นตอนการทำงานปกติ </w:t>
            </w:r>
            <w:r w:rsidRPr="00CF4764">
              <w:rPr>
                <w:b/>
                <w:bCs/>
              </w:rPr>
              <w:t>:</w:t>
            </w:r>
          </w:p>
        </w:tc>
        <w:tc>
          <w:tcPr>
            <w:tcW w:w="3261" w:type="dxa"/>
            <w:shd w:val="clear" w:color="auto" w:fill="auto"/>
          </w:tcPr>
          <w:p w:rsidR="00170D74" w:rsidRPr="00CF4764" w:rsidRDefault="00170D74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ผู้ใช้งาน</w:t>
            </w:r>
          </w:p>
        </w:tc>
        <w:tc>
          <w:tcPr>
            <w:tcW w:w="3827" w:type="dxa"/>
            <w:shd w:val="clear" w:color="auto" w:fill="auto"/>
          </w:tcPr>
          <w:p w:rsidR="00170D74" w:rsidRPr="00CF4764" w:rsidRDefault="00170D74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ระบบ</w:t>
            </w:r>
          </w:p>
        </w:tc>
      </w:tr>
      <w:tr w:rsidR="00170D74" w:rsidRPr="00286180" w:rsidTr="00CF4764">
        <w:tc>
          <w:tcPr>
            <w:tcW w:w="2552" w:type="dxa"/>
            <w:shd w:val="clear" w:color="auto" w:fill="auto"/>
          </w:tcPr>
          <w:p w:rsidR="00170D74" w:rsidRPr="003952A3" w:rsidRDefault="00170D74" w:rsidP="00A80875">
            <w:pPr>
              <w:pStyle w:val="ae"/>
            </w:pPr>
          </w:p>
        </w:tc>
        <w:tc>
          <w:tcPr>
            <w:tcW w:w="3261" w:type="dxa"/>
            <w:shd w:val="clear" w:color="auto" w:fill="auto"/>
          </w:tcPr>
          <w:p w:rsidR="00170D74" w:rsidRPr="000A681E" w:rsidRDefault="00170D74" w:rsidP="00A80875">
            <w:pPr>
              <w:pStyle w:val="ae"/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</w:t>
            </w:r>
            <w:r w:rsidRPr="000A681E">
              <w:t>”</w:t>
            </w:r>
          </w:p>
          <w:p w:rsidR="00170D74" w:rsidRPr="00CF4764" w:rsidRDefault="00170D74" w:rsidP="00A80875">
            <w:pPr>
              <w:pStyle w:val="ae"/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สำนักพิมพ์</w:t>
            </w:r>
            <w:r w:rsidRPr="000A681E">
              <w:t>”</w:t>
            </w:r>
          </w:p>
          <w:p w:rsidR="00170D74" w:rsidRPr="00CF4764" w:rsidRDefault="00170D74" w:rsidP="00A80875">
            <w:pPr>
              <w:pStyle w:val="ae"/>
              <w:rPr>
                <w:szCs w:val="40"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กรอกข้อมูล</w:t>
            </w:r>
            <w:r>
              <w:rPr>
                <w:rFonts w:hint="cs"/>
                <w:cs/>
              </w:rPr>
              <w:t>สำนักพิมพ์แล้วกดปุ่มยืนยัน</w:t>
            </w:r>
          </w:p>
          <w:p w:rsidR="00170D74" w:rsidRPr="00286180" w:rsidRDefault="00170D74" w:rsidP="00A80875">
            <w:pPr>
              <w:pStyle w:val="ae"/>
              <w:rPr>
                <w:cs/>
              </w:rPr>
            </w:pPr>
          </w:p>
        </w:tc>
        <w:tc>
          <w:tcPr>
            <w:tcW w:w="3827" w:type="dxa"/>
            <w:shd w:val="clear" w:color="auto" w:fill="auto"/>
          </w:tcPr>
          <w:p w:rsidR="00170D74" w:rsidRDefault="00170D74" w:rsidP="00A80875">
            <w:pPr>
              <w:pStyle w:val="ae"/>
            </w:pPr>
          </w:p>
          <w:p w:rsidR="00170D74" w:rsidRDefault="00170D74" w:rsidP="00A80875">
            <w:pPr>
              <w:pStyle w:val="ae"/>
            </w:pPr>
          </w:p>
          <w:p w:rsidR="00170D74" w:rsidRDefault="00170D74" w:rsidP="00A80875">
            <w:pPr>
              <w:pStyle w:val="ae"/>
            </w:pPr>
          </w:p>
          <w:p w:rsidR="00170D74" w:rsidRDefault="00170D74" w:rsidP="00A80875">
            <w:pPr>
              <w:pStyle w:val="ae"/>
            </w:pPr>
          </w:p>
          <w:p w:rsidR="00170D74" w:rsidRDefault="00170D74" w:rsidP="00A80875">
            <w:pPr>
              <w:pStyle w:val="ae"/>
            </w:pPr>
          </w:p>
          <w:p w:rsidR="00170D74" w:rsidRDefault="00170D74" w:rsidP="00A80875">
            <w:pPr>
              <w:pStyle w:val="ae"/>
            </w:pPr>
            <w:r>
              <w:rPr>
                <w:rFonts w:hint="cs"/>
                <w:cs/>
              </w:rPr>
              <w:t>4. ทำการบันทึกข้อมูล</w:t>
            </w:r>
          </w:p>
          <w:p w:rsidR="00170D74" w:rsidRPr="00286180" w:rsidRDefault="00170D74" w:rsidP="00A80875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5. แสดงรายการสำนักพิมพ์ที่ถูกเพิ่มใหม่</w:t>
            </w:r>
          </w:p>
        </w:tc>
      </w:tr>
      <w:tr w:rsidR="00170D74" w:rsidRPr="003952A3" w:rsidTr="00CF4764">
        <w:tc>
          <w:tcPr>
            <w:tcW w:w="2552" w:type="dxa"/>
            <w:shd w:val="clear" w:color="auto" w:fill="auto"/>
          </w:tcPr>
          <w:p w:rsidR="00170D74" w:rsidRPr="00CF4764" w:rsidRDefault="00170D74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เงื่อนไขการทำงานพิเศษ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170D74" w:rsidRPr="003952A3" w:rsidRDefault="00170D74" w:rsidP="00A80875">
            <w:pPr>
              <w:pStyle w:val="a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170D74" w:rsidRDefault="00170D74" w:rsidP="00CD6331">
      <w:pPr>
        <w:jc w:val="left"/>
      </w:pPr>
    </w:p>
    <w:p w:rsidR="006E62E0" w:rsidRPr="00C002B6" w:rsidRDefault="006E62E0" w:rsidP="00CD6331">
      <w:pPr>
        <w:jc w:val="left"/>
        <w:rPr>
          <w:cs/>
        </w:rPr>
      </w:pPr>
      <w:r>
        <w:rPr>
          <w:cs/>
        </w:rPr>
        <w:br w:type="page"/>
      </w:r>
      <w:r w:rsidR="00C002B6">
        <w:rPr>
          <w:rFonts w:hint="cs"/>
          <w:cs/>
        </w:rPr>
        <w:lastRenderedPageBreak/>
        <w:t xml:space="preserve">ตารางที่ </w:t>
      </w:r>
      <w:r w:rsidR="00C002B6">
        <w:t xml:space="preserve">3-9 </w:t>
      </w:r>
      <w:r w:rsidR="00C002B6">
        <w:rPr>
          <w:rFonts w:hint="cs"/>
          <w:cs/>
        </w:rPr>
        <w:t>คำอธิบายยู</w:t>
      </w:r>
      <w:proofErr w:type="spellStart"/>
      <w:r w:rsidR="00C002B6">
        <w:rPr>
          <w:rFonts w:hint="cs"/>
          <w:cs/>
        </w:rPr>
        <w:t>เค</w:t>
      </w:r>
      <w:proofErr w:type="spellEnd"/>
      <w:r w:rsidR="00C002B6">
        <w:rPr>
          <w:rFonts w:hint="cs"/>
          <w:cs/>
        </w:rPr>
        <w:t xml:space="preserve">ส </w:t>
      </w:r>
      <w:r w:rsidR="00C002B6">
        <w:t>UC5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2835"/>
        <w:gridCol w:w="1985"/>
        <w:gridCol w:w="2268"/>
      </w:tblGrid>
      <w:tr w:rsidR="00CD6331" w:rsidRPr="003952A3" w:rsidTr="00CF4764">
        <w:tc>
          <w:tcPr>
            <w:tcW w:w="5387" w:type="dxa"/>
            <w:gridSpan w:val="2"/>
            <w:shd w:val="clear" w:color="auto" w:fill="auto"/>
          </w:tcPr>
          <w:p w:rsidR="00CD6331" w:rsidRPr="003952A3" w:rsidRDefault="00CD6331" w:rsidP="006E62E0">
            <w:pPr>
              <w:pStyle w:val="ae"/>
            </w:pPr>
            <w:r w:rsidRPr="00CF4764">
              <w:rPr>
                <w:rFonts w:hint="cs"/>
                <w:b/>
                <w:bCs/>
                <w:cs/>
              </w:rPr>
              <w:t>ชื่อ</w:t>
            </w:r>
            <w:proofErr w:type="spellStart"/>
            <w:r w:rsidRPr="00CF4764">
              <w:rPr>
                <w:rFonts w:hint="cs"/>
                <w:b/>
                <w:bCs/>
                <w:cs/>
              </w:rPr>
              <w:t>ยูสเค</w:t>
            </w:r>
            <w:proofErr w:type="spellEnd"/>
            <w:r w:rsidRPr="00CF4764">
              <w:rPr>
                <w:rFonts w:hint="cs"/>
                <w:b/>
                <w:bCs/>
                <w:cs/>
              </w:rPr>
              <w:t xml:space="preserve">ส </w:t>
            </w:r>
            <w:r w:rsidRPr="00CF4764">
              <w:rPr>
                <w:b/>
                <w:bCs/>
              </w:rPr>
              <w:t>: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สำนักพิมพ์</w:t>
            </w:r>
            <w:r>
              <w:t>(</w:t>
            </w:r>
            <w:r>
              <w:rPr>
                <w:rFonts w:hint="cs"/>
                <w:cs/>
              </w:rPr>
              <w:t>แก้ไข</w:t>
            </w:r>
            <w:r>
              <w:t>)</w:t>
            </w:r>
          </w:p>
        </w:tc>
        <w:tc>
          <w:tcPr>
            <w:tcW w:w="1985" w:type="dxa"/>
            <w:shd w:val="clear" w:color="auto" w:fill="auto"/>
          </w:tcPr>
          <w:p w:rsidR="00CD6331" w:rsidRPr="00CF4764" w:rsidRDefault="00CD6331" w:rsidP="006E62E0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รหัส </w:t>
            </w:r>
            <w:r w:rsidRPr="00CF4764">
              <w:rPr>
                <w:b/>
                <w:bCs/>
              </w:rPr>
              <w:t>:</w:t>
            </w:r>
            <w:r w:rsidR="00C002B6">
              <w:rPr>
                <w:b/>
                <w:bCs/>
              </w:rPr>
              <w:t>UC5</w:t>
            </w:r>
          </w:p>
        </w:tc>
        <w:tc>
          <w:tcPr>
            <w:tcW w:w="2268" w:type="dxa"/>
            <w:shd w:val="clear" w:color="auto" w:fill="auto"/>
          </w:tcPr>
          <w:p w:rsidR="00CD6331" w:rsidRPr="00CF4764" w:rsidRDefault="00CD6331" w:rsidP="006E62E0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ระดับความสำคัญ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CD6331" w:rsidRPr="003952A3" w:rsidTr="00CF4764">
        <w:tc>
          <w:tcPr>
            <w:tcW w:w="5387" w:type="dxa"/>
            <w:gridSpan w:val="2"/>
            <w:shd w:val="clear" w:color="auto" w:fill="auto"/>
          </w:tcPr>
          <w:p w:rsidR="00CD6331" w:rsidRPr="003952A3" w:rsidRDefault="00CD6331" w:rsidP="006E62E0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ผู้กระทำหลัก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4253" w:type="dxa"/>
            <w:gridSpan w:val="2"/>
            <w:shd w:val="clear" w:color="auto" w:fill="auto"/>
          </w:tcPr>
          <w:p w:rsidR="00CD6331" w:rsidRPr="00CF4764" w:rsidRDefault="00CD6331" w:rsidP="006E62E0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ระดับความซับซ้อน</w:t>
            </w:r>
            <w:r w:rsidRPr="00CF4764">
              <w:rPr>
                <w:b/>
                <w:bCs/>
              </w:rPr>
              <w:t xml:space="preserve"> : </w:t>
            </w:r>
            <w:r>
              <w:rPr>
                <w:rFonts w:hint="cs"/>
                <w:cs/>
              </w:rPr>
              <w:t>กลาง</w:t>
            </w:r>
          </w:p>
        </w:tc>
      </w:tr>
      <w:tr w:rsidR="00CD6331" w:rsidRPr="003952A3" w:rsidTr="00CF4764">
        <w:tc>
          <w:tcPr>
            <w:tcW w:w="9640" w:type="dxa"/>
            <w:gridSpan w:val="4"/>
            <w:shd w:val="clear" w:color="auto" w:fill="auto"/>
          </w:tcPr>
          <w:p w:rsidR="00CD6331" w:rsidRPr="00CF4764" w:rsidRDefault="00CD6331" w:rsidP="006E62E0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ผู้มีส่วนเกี่ยวข้อง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cs/>
              </w:rPr>
              <w:t>บรรณารักษ์</w:t>
            </w:r>
            <w:r w:rsidRPr="004E03F9">
              <w:rPr>
                <w:rFonts w:hint="cs"/>
                <w:cs/>
              </w:rPr>
              <w:t>ห้องสมุด</w:t>
            </w:r>
          </w:p>
        </w:tc>
      </w:tr>
      <w:tr w:rsidR="00CD6331" w:rsidRPr="003952A3" w:rsidTr="00CF4764">
        <w:tc>
          <w:tcPr>
            <w:tcW w:w="9640" w:type="dxa"/>
            <w:gridSpan w:val="4"/>
            <w:shd w:val="clear" w:color="auto" w:fill="auto"/>
          </w:tcPr>
          <w:p w:rsidR="00CD6331" w:rsidRPr="00873F58" w:rsidRDefault="00CD6331" w:rsidP="006E62E0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คำอธิบาย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เป็น</w:t>
            </w:r>
            <w:proofErr w:type="spellStart"/>
            <w:r>
              <w:rPr>
                <w:rFonts w:hint="cs"/>
                <w:cs/>
              </w:rPr>
              <w:t>ยูสเค</w:t>
            </w:r>
            <w:proofErr w:type="spellEnd"/>
            <w:r>
              <w:rPr>
                <w:rFonts w:hint="cs"/>
                <w:cs/>
              </w:rPr>
              <w:t>สที่ใช้งานสำหรับแก้ไขข้อมูล</w:t>
            </w:r>
            <w:r>
              <w:rPr>
                <w:cs/>
              </w:rPr>
              <w:t>สำนักพิมพ์</w:t>
            </w:r>
            <w:r>
              <w:rPr>
                <w:rFonts w:hint="cs"/>
                <w:cs/>
              </w:rPr>
              <w:t xml:space="preserve"> เมื่อมีข้อมูลที่ผิดพลาดจากการเพิ่ม</w:t>
            </w:r>
          </w:p>
        </w:tc>
      </w:tr>
      <w:tr w:rsidR="00CD6331" w:rsidRPr="003952A3" w:rsidTr="00CF4764">
        <w:tc>
          <w:tcPr>
            <w:tcW w:w="9640" w:type="dxa"/>
            <w:gridSpan w:val="4"/>
            <w:shd w:val="clear" w:color="auto" w:fill="auto"/>
          </w:tcPr>
          <w:p w:rsidR="00CD6331" w:rsidRPr="00CF4764" w:rsidRDefault="00CD6331" w:rsidP="006E62E0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สิ่งกระตุ้น</w:t>
            </w:r>
            <w:r w:rsidRPr="00CF4764">
              <w:rPr>
                <w:b/>
                <w:bCs/>
              </w:rP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รใช้งานสำหรับแก้ไขข้อมูล</w:t>
            </w:r>
            <w:r>
              <w:rPr>
                <w:cs/>
              </w:rPr>
              <w:t>สำนักพิมพ์</w:t>
            </w:r>
          </w:p>
          <w:p w:rsidR="00CD6331" w:rsidRPr="00CF4764" w:rsidRDefault="00CD6331" w:rsidP="006E62E0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ประเภทของสิ่งกระตุ้น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  <w:tr w:rsidR="00CD6331" w:rsidRPr="003952A3" w:rsidTr="00CF4764">
        <w:tc>
          <w:tcPr>
            <w:tcW w:w="9640" w:type="dxa"/>
            <w:gridSpan w:val="4"/>
            <w:shd w:val="clear" w:color="auto" w:fill="auto"/>
          </w:tcPr>
          <w:p w:rsidR="00CD6331" w:rsidRPr="00CF4764" w:rsidRDefault="00CD6331" w:rsidP="006E62E0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ความสัมพันธ์</w:t>
            </w:r>
          </w:p>
          <w:p w:rsidR="00CD6331" w:rsidRPr="00CF4764" w:rsidRDefault="00CD6331" w:rsidP="006E62E0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ความเกี่ยวเนื่อง</w:t>
            </w:r>
            <w:r w:rsidRPr="00CF4764">
              <w:rPr>
                <w:b/>
                <w:bCs/>
              </w:rPr>
              <w:t xml:space="preserve"> : -</w:t>
            </w:r>
          </w:p>
          <w:p w:rsidR="00CD6331" w:rsidRPr="00CF4764" w:rsidRDefault="00CD6331" w:rsidP="006E62E0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การรวม </w:t>
            </w:r>
            <w:r w:rsidRPr="00CF4764">
              <w:rPr>
                <w:b/>
                <w:bCs/>
              </w:rPr>
              <w:t>: -</w:t>
            </w:r>
          </w:p>
          <w:p w:rsidR="00CD6331" w:rsidRPr="00CF4764" w:rsidRDefault="00CD6331" w:rsidP="006E62E0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การขยาย </w:t>
            </w:r>
            <w:r w:rsidRPr="00CF4764">
              <w:rPr>
                <w:b/>
                <w:bCs/>
              </w:rPr>
              <w:t>: -</w:t>
            </w:r>
          </w:p>
          <w:p w:rsidR="00CD6331" w:rsidRPr="00CF4764" w:rsidRDefault="00CD6331" w:rsidP="006E62E0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การรับทอดคุณสมบัติ</w:t>
            </w:r>
            <w:r w:rsidRPr="00CF4764">
              <w:rPr>
                <w:b/>
                <w:bCs/>
              </w:rPr>
              <w:t xml:space="preserve"> :</w:t>
            </w:r>
            <w:r w:rsidRPr="00CF4764">
              <w:rPr>
                <w:rFonts w:hint="cs"/>
                <w:b/>
                <w:bCs/>
                <w:cs/>
              </w:rPr>
              <w:t xml:space="preserve"> -</w:t>
            </w:r>
          </w:p>
        </w:tc>
      </w:tr>
      <w:tr w:rsidR="00CD6331" w:rsidRPr="003952A3" w:rsidTr="00CF4764">
        <w:tc>
          <w:tcPr>
            <w:tcW w:w="2552" w:type="dxa"/>
            <w:shd w:val="clear" w:color="auto" w:fill="auto"/>
          </w:tcPr>
          <w:p w:rsidR="00CD6331" w:rsidRPr="00CF4764" w:rsidRDefault="00CD6331" w:rsidP="006E62E0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เงื่อนไขก่อนการทำงาน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3"/>
            <w:shd w:val="clear" w:color="auto" w:fill="auto"/>
          </w:tcPr>
          <w:p w:rsidR="00CD6331" w:rsidRDefault="00CD6331" w:rsidP="006E62E0">
            <w:pPr>
              <w:pStyle w:val="ae"/>
            </w:pPr>
            <w:r w:rsidRPr="00741D7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41D7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741D78">
              <w:t xml:space="preserve"> “SETTING” </w:t>
            </w:r>
            <w:r w:rsidRPr="00741D78">
              <w:rPr>
                <w:rFonts w:hint="cs"/>
                <w:cs/>
              </w:rPr>
              <w:t xml:space="preserve">และเลือกเมนู </w:t>
            </w:r>
            <w:r w:rsidRPr="00741D78">
              <w:t>“</w:t>
            </w:r>
            <w:r w:rsidRPr="00741D7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สำนักพิมพ์</w:t>
            </w:r>
            <w:r w:rsidRPr="00741D78">
              <w:t>”</w:t>
            </w:r>
          </w:p>
          <w:p w:rsidR="00CD6331" w:rsidRPr="00741D78" w:rsidRDefault="00CD6331" w:rsidP="006E62E0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2. ต้องมีรายการ</w:t>
            </w:r>
            <w:r>
              <w:rPr>
                <w:cs/>
              </w:rPr>
              <w:t>สำนักพิมพ์</w:t>
            </w:r>
          </w:p>
        </w:tc>
      </w:tr>
    </w:tbl>
    <w:p w:rsidR="00CD6331" w:rsidRDefault="00CD6331" w:rsidP="00A80875">
      <w:pPr>
        <w:rPr>
          <w:cs/>
        </w:rPr>
      </w:pPr>
    </w:p>
    <w:p w:rsidR="00CD6331" w:rsidRPr="00C002B6" w:rsidRDefault="00C002B6" w:rsidP="00A80875">
      <w:pPr>
        <w:rPr>
          <w:cs/>
        </w:rPr>
      </w:pPr>
      <w:r>
        <w:rPr>
          <w:rFonts w:hint="cs"/>
          <w:cs/>
        </w:rPr>
        <w:lastRenderedPageBreak/>
        <w:t xml:space="preserve">ตารางที่ </w:t>
      </w:r>
      <w:r>
        <w:t xml:space="preserve">3-10 </w:t>
      </w:r>
      <w:r>
        <w:rPr>
          <w:rFonts w:hint="cs"/>
          <w:cs/>
        </w:rPr>
        <w:t>คำอธิบายยู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 </w:t>
      </w:r>
      <w:r>
        <w:t>UC5</w:t>
      </w:r>
      <w:r>
        <w:rPr>
          <w:rFonts w:hint="cs"/>
          <w:cs/>
        </w:rPr>
        <w:t>(ต่อ)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3261"/>
        <w:gridCol w:w="3827"/>
      </w:tblGrid>
      <w:tr w:rsidR="006E62E0" w:rsidTr="00CF4764">
        <w:tc>
          <w:tcPr>
            <w:tcW w:w="2552" w:type="dxa"/>
            <w:shd w:val="clear" w:color="auto" w:fill="auto"/>
          </w:tcPr>
          <w:p w:rsidR="006E62E0" w:rsidRPr="00CF4764" w:rsidRDefault="006E62E0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เงื่อนไขหลังการทำงาน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6E62E0" w:rsidRDefault="006E62E0" w:rsidP="00A80875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แสดงข้อมูลรายการ</w:t>
            </w:r>
            <w:r>
              <w:rPr>
                <w:cs/>
              </w:rPr>
              <w:t>สำนักพิมพ์</w:t>
            </w:r>
            <w:r>
              <w:rPr>
                <w:rFonts w:hint="cs"/>
                <w:cs/>
              </w:rPr>
              <w:t>ที่ถูกแก้ไข</w:t>
            </w:r>
          </w:p>
        </w:tc>
      </w:tr>
      <w:tr w:rsidR="006E62E0" w:rsidRPr="00CF4764" w:rsidTr="00CF4764">
        <w:tc>
          <w:tcPr>
            <w:tcW w:w="2552" w:type="dxa"/>
            <w:shd w:val="clear" w:color="auto" w:fill="auto"/>
          </w:tcPr>
          <w:p w:rsidR="006E62E0" w:rsidRPr="00CF4764" w:rsidRDefault="006E62E0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ขั้นตอนการทำงานปกติ </w:t>
            </w:r>
            <w:r w:rsidRPr="00CF4764">
              <w:rPr>
                <w:b/>
                <w:bCs/>
              </w:rPr>
              <w:t>:</w:t>
            </w:r>
          </w:p>
        </w:tc>
        <w:tc>
          <w:tcPr>
            <w:tcW w:w="3261" w:type="dxa"/>
            <w:shd w:val="clear" w:color="auto" w:fill="auto"/>
          </w:tcPr>
          <w:p w:rsidR="006E62E0" w:rsidRPr="00CF4764" w:rsidRDefault="006E62E0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ผู้ใช้งาน</w:t>
            </w:r>
          </w:p>
        </w:tc>
        <w:tc>
          <w:tcPr>
            <w:tcW w:w="3827" w:type="dxa"/>
            <w:shd w:val="clear" w:color="auto" w:fill="auto"/>
          </w:tcPr>
          <w:p w:rsidR="006E62E0" w:rsidRPr="00CF4764" w:rsidRDefault="006E62E0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ระบบ</w:t>
            </w:r>
          </w:p>
        </w:tc>
      </w:tr>
      <w:tr w:rsidR="006E62E0" w:rsidRPr="00286180" w:rsidTr="00CF4764">
        <w:tc>
          <w:tcPr>
            <w:tcW w:w="2552" w:type="dxa"/>
            <w:shd w:val="clear" w:color="auto" w:fill="auto"/>
          </w:tcPr>
          <w:p w:rsidR="006E62E0" w:rsidRPr="003952A3" w:rsidRDefault="006E62E0" w:rsidP="00A80875">
            <w:pPr>
              <w:pStyle w:val="ae"/>
            </w:pPr>
          </w:p>
        </w:tc>
        <w:tc>
          <w:tcPr>
            <w:tcW w:w="3261" w:type="dxa"/>
            <w:shd w:val="clear" w:color="auto" w:fill="auto"/>
          </w:tcPr>
          <w:p w:rsidR="006E62E0" w:rsidRPr="000A681E" w:rsidRDefault="006E62E0" w:rsidP="00A80875">
            <w:pPr>
              <w:pStyle w:val="ae"/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</w:t>
            </w:r>
            <w:r w:rsidRPr="000A681E">
              <w:t>”</w:t>
            </w:r>
          </w:p>
          <w:p w:rsidR="006E62E0" w:rsidRPr="00CF4764" w:rsidRDefault="006E62E0" w:rsidP="00A80875">
            <w:pPr>
              <w:pStyle w:val="ae"/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สำนักพิมพ์</w:t>
            </w:r>
            <w:r w:rsidRPr="000A681E">
              <w:t>”</w:t>
            </w:r>
          </w:p>
          <w:p w:rsidR="006E62E0" w:rsidRPr="00CF4764" w:rsidRDefault="006E62E0" w:rsidP="00A80875">
            <w:pPr>
              <w:pStyle w:val="ae"/>
              <w:rPr>
                <w:sz w:val="24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กดปุ่มแก้ไขภายในตารางรายการ</w:t>
            </w:r>
            <w:r>
              <w:rPr>
                <w:cs/>
              </w:rPr>
              <w:t>สำนักพิมพ์</w:t>
            </w:r>
          </w:p>
          <w:p w:rsidR="006E62E0" w:rsidRDefault="006E62E0" w:rsidP="00A80875">
            <w:pPr>
              <w:pStyle w:val="ae"/>
            </w:pPr>
          </w:p>
          <w:p w:rsidR="006E62E0" w:rsidRPr="00286180" w:rsidRDefault="006E62E0" w:rsidP="00A80875">
            <w:pPr>
              <w:pStyle w:val="ae"/>
              <w:rPr>
                <w:cs/>
              </w:rPr>
            </w:pPr>
            <w:r>
              <w:t xml:space="preserve">5. </w:t>
            </w:r>
            <w:r>
              <w:rPr>
                <w:rFonts w:hint="cs"/>
                <w:cs/>
              </w:rPr>
              <w:t>แก้ไขข้อมูลของ</w:t>
            </w:r>
            <w:r>
              <w:rPr>
                <w:cs/>
              </w:rPr>
              <w:t>สำนักพิมพ์</w:t>
            </w:r>
            <w:r>
              <w:rPr>
                <w:rFonts w:hint="cs"/>
                <w:cs/>
              </w:rPr>
              <w:t xml:space="preserve"> แล้วกดปุ่มยืนยัน</w:t>
            </w:r>
          </w:p>
        </w:tc>
        <w:tc>
          <w:tcPr>
            <w:tcW w:w="3827" w:type="dxa"/>
            <w:shd w:val="clear" w:color="auto" w:fill="auto"/>
          </w:tcPr>
          <w:p w:rsidR="006E62E0" w:rsidRDefault="006E62E0" w:rsidP="00A80875">
            <w:pPr>
              <w:pStyle w:val="ae"/>
            </w:pPr>
          </w:p>
          <w:p w:rsidR="006E62E0" w:rsidRDefault="006E62E0" w:rsidP="00A80875">
            <w:pPr>
              <w:pStyle w:val="ae"/>
            </w:pPr>
          </w:p>
          <w:p w:rsidR="006E62E0" w:rsidRDefault="006E62E0" w:rsidP="00A80875">
            <w:pPr>
              <w:pStyle w:val="ae"/>
            </w:pPr>
          </w:p>
          <w:p w:rsidR="006E62E0" w:rsidRPr="00741D78" w:rsidRDefault="006E62E0" w:rsidP="00A80875">
            <w:pPr>
              <w:pStyle w:val="ae"/>
            </w:pPr>
          </w:p>
          <w:p w:rsidR="006E62E0" w:rsidRDefault="006E62E0" w:rsidP="00A80875">
            <w:pPr>
              <w:pStyle w:val="ae"/>
            </w:pPr>
            <w:r>
              <w:rPr>
                <w:rFonts w:hint="cs"/>
                <w:cs/>
              </w:rPr>
              <w:t>4. แสดงแบบฟอร์มในการแก้ไขข้อมูล</w:t>
            </w:r>
          </w:p>
          <w:p w:rsidR="006E62E0" w:rsidRDefault="006E62E0" w:rsidP="00A80875">
            <w:pPr>
              <w:pStyle w:val="ae"/>
            </w:pPr>
          </w:p>
          <w:p w:rsidR="006E62E0" w:rsidRDefault="006E62E0" w:rsidP="00A80875">
            <w:pPr>
              <w:pStyle w:val="ae"/>
            </w:pPr>
          </w:p>
          <w:p w:rsidR="006E62E0" w:rsidRDefault="006E62E0" w:rsidP="00A80875">
            <w:pPr>
              <w:pStyle w:val="ae"/>
            </w:pPr>
            <w:r>
              <w:rPr>
                <w:rFonts w:hint="cs"/>
                <w:cs/>
              </w:rPr>
              <w:t>6. ทำการบันทึกข้อมูล</w:t>
            </w:r>
          </w:p>
          <w:p w:rsidR="006E62E0" w:rsidRPr="00286180" w:rsidRDefault="006E62E0" w:rsidP="00A80875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7. แสดงรายการ</w:t>
            </w:r>
            <w:r>
              <w:rPr>
                <w:cs/>
              </w:rPr>
              <w:t>สำนักพิมพ์</w:t>
            </w:r>
            <w:r>
              <w:rPr>
                <w:rFonts w:hint="cs"/>
                <w:cs/>
              </w:rPr>
              <w:t>ที่ถูกแก้ไข</w:t>
            </w:r>
          </w:p>
        </w:tc>
      </w:tr>
      <w:tr w:rsidR="006E62E0" w:rsidRPr="003952A3" w:rsidTr="00CF4764">
        <w:tc>
          <w:tcPr>
            <w:tcW w:w="2552" w:type="dxa"/>
            <w:shd w:val="clear" w:color="auto" w:fill="auto"/>
          </w:tcPr>
          <w:p w:rsidR="006E62E0" w:rsidRPr="00CF4764" w:rsidRDefault="006E62E0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เงื่อนไขการทำงานพิเศษ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6E62E0" w:rsidRPr="003952A3" w:rsidRDefault="006E62E0" w:rsidP="00A80875">
            <w:pPr>
              <w:pStyle w:val="ae"/>
              <w:rPr>
                <w:cs/>
              </w:rPr>
            </w:pPr>
            <w:r>
              <w:t>-</w:t>
            </w:r>
          </w:p>
        </w:tc>
      </w:tr>
    </w:tbl>
    <w:p w:rsidR="006E62E0" w:rsidRDefault="006E62E0" w:rsidP="00A80875">
      <w:pPr>
        <w:rPr>
          <w:cs/>
        </w:rPr>
      </w:pPr>
    </w:p>
    <w:p w:rsidR="006E62E0" w:rsidRDefault="006E62E0" w:rsidP="00A80875">
      <w:pPr>
        <w:rPr>
          <w:cs/>
        </w:rPr>
      </w:pPr>
      <w:r>
        <w:rPr>
          <w:cs/>
        </w:rPr>
        <w:br w:type="page"/>
      </w:r>
      <w:r w:rsidR="00C002B6">
        <w:rPr>
          <w:rFonts w:hint="cs"/>
          <w:cs/>
        </w:rPr>
        <w:lastRenderedPageBreak/>
        <w:t xml:space="preserve">ตารางที่ </w:t>
      </w:r>
      <w:r w:rsidR="00C002B6">
        <w:t xml:space="preserve">3-11 </w:t>
      </w:r>
      <w:r w:rsidR="00C002B6">
        <w:rPr>
          <w:rFonts w:hint="cs"/>
          <w:cs/>
        </w:rPr>
        <w:t>คำอธิบายยู</w:t>
      </w:r>
      <w:proofErr w:type="spellStart"/>
      <w:r w:rsidR="00C002B6">
        <w:rPr>
          <w:rFonts w:hint="cs"/>
          <w:cs/>
        </w:rPr>
        <w:t>เค</w:t>
      </w:r>
      <w:proofErr w:type="spellEnd"/>
      <w:r w:rsidR="00C002B6">
        <w:rPr>
          <w:rFonts w:hint="cs"/>
          <w:cs/>
        </w:rPr>
        <w:t xml:space="preserve">ส </w:t>
      </w:r>
      <w:r w:rsidR="00C002B6">
        <w:t>UC6</w:t>
      </w:r>
      <w:r w:rsidR="00C002B6">
        <w:rPr>
          <w:rFonts w:hint="cs"/>
          <w:cs/>
        </w:rPr>
        <w:t xml:space="preserve"> 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2977"/>
        <w:gridCol w:w="1843"/>
        <w:gridCol w:w="2268"/>
      </w:tblGrid>
      <w:tr w:rsidR="00CD6331" w:rsidRPr="003952A3" w:rsidTr="00CF4764">
        <w:tc>
          <w:tcPr>
            <w:tcW w:w="5529" w:type="dxa"/>
            <w:gridSpan w:val="2"/>
            <w:shd w:val="clear" w:color="auto" w:fill="auto"/>
          </w:tcPr>
          <w:p w:rsidR="00CD6331" w:rsidRPr="003952A3" w:rsidRDefault="00CD6331" w:rsidP="00A80875">
            <w:pPr>
              <w:pStyle w:val="ae"/>
            </w:pPr>
            <w:r w:rsidRPr="00CF4764">
              <w:rPr>
                <w:rFonts w:hint="cs"/>
                <w:b/>
                <w:bCs/>
                <w:cs/>
              </w:rPr>
              <w:t>ชื่อ</w:t>
            </w:r>
            <w:proofErr w:type="spellStart"/>
            <w:r w:rsidRPr="00CF4764">
              <w:rPr>
                <w:rFonts w:hint="cs"/>
                <w:b/>
                <w:bCs/>
                <w:cs/>
              </w:rPr>
              <w:t>ยูสเค</w:t>
            </w:r>
            <w:proofErr w:type="spellEnd"/>
            <w:r w:rsidRPr="00CF4764">
              <w:rPr>
                <w:rFonts w:hint="cs"/>
                <w:b/>
                <w:bCs/>
                <w:cs/>
              </w:rPr>
              <w:t xml:space="preserve">ส </w:t>
            </w:r>
            <w:r w:rsidRPr="00CF4764">
              <w:rPr>
                <w:b/>
                <w:bCs/>
              </w:rPr>
              <w:t>: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สำนักพิมพ์</w:t>
            </w:r>
            <w:r>
              <w:t>(</w:t>
            </w:r>
            <w:r>
              <w:rPr>
                <w:rFonts w:hint="cs"/>
                <w:cs/>
              </w:rPr>
              <w:t>ลบ</w:t>
            </w:r>
            <w:r>
              <w:t>)</w:t>
            </w:r>
          </w:p>
        </w:tc>
        <w:tc>
          <w:tcPr>
            <w:tcW w:w="1843" w:type="dxa"/>
            <w:shd w:val="clear" w:color="auto" w:fill="auto"/>
          </w:tcPr>
          <w:p w:rsidR="00CD6331" w:rsidRPr="00CF4764" w:rsidRDefault="00CD6331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รหัส </w:t>
            </w:r>
            <w:r w:rsidRPr="00CF4764">
              <w:rPr>
                <w:b/>
                <w:bCs/>
              </w:rPr>
              <w:t>:</w:t>
            </w:r>
            <w:r w:rsidR="00C002B6">
              <w:rPr>
                <w:b/>
                <w:bCs/>
              </w:rPr>
              <w:t>UC6</w:t>
            </w:r>
          </w:p>
        </w:tc>
        <w:tc>
          <w:tcPr>
            <w:tcW w:w="2268" w:type="dxa"/>
            <w:shd w:val="clear" w:color="auto" w:fill="auto"/>
          </w:tcPr>
          <w:p w:rsidR="00CD6331" w:rsidRPr="00CF4764" w:rsidRDefault="00CD6331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ระดับความสำคัญ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CD6331" w:rsidRPr="003952A3" w:rsidTr="00CF4764">
        <w:tc>
          <w:tcPr>
            <w:tcW w:w="5529" w:type="dxa"/>
            <w:gridSpan w:val="2"/>
            <w:shd w:val="clear" w:color="auto" w:fill="auto"/>
          </w:tcPr>
          <w:p w:rsidR="00CD6331" w:rsidRPr="003952A3" w:rsidRDefault="00CD6331" w:rsidP="00A80875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ผู้กระทำหลัก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4111" w:type="dxa"/>
            <w:gridSpan w:val="2"/>
            <w:shd w:val="clear" w:color="auto" w:fill="auto"/>
          </w:tcPr>
          <w:p w:rsidR="00CD6331" w:rsidRPr="00CF4764" w:rsidRDefault="00CD6331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ระดับความซับซ้อน</w:t>
            </w:r>
            <w:r w:rsidRPr="00CF4764">
              <w:rPr>
                <w:b/>
                <w:bCs/>
              </w:rPr>
              <w:t xml:space="preserve"> : </w:t>
            </w:r>
            <w:r>
              <w:rPr>
                <w:rFonts w:hint="cs"/>
                <w:cs/>
              </w:rPr>
              <w:t>กลาง</w:t>
            </w:r>
          </w:p>
        </w:tc>
      </w:tr>
      <w:tr w:rsidR="00CD6331" w:rsidRPr="003952A3" w:rsidTr="00CF4764">
        <w:tc>
          <w:tcPr>
            <w:tcW w:w="9640" w:type="dxa"/>
            <w:gridSpan w:val="4"/>
            <w:shd w:val="clear" w:color="auto" w:fill="auto"/>
          </w:tcPr>
          <w:p w:rsidR="00CD6331" w:rsidRPr="00CF4764" w:rsidRDefault="00CD6331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ผู้มีส่วนเกี่ยวข้อง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cs/>
              </w:rPr>
              <w:t>บรรณารักษ์</w:t>
            </w:r>
            <w:r w:rsidRPr="004E03F9">
              <w:rPr>
                <w:rFonts w:hint="cs"/>
                <w:cs/>
              </w:rPr>
              <w:t>ห้องสมุด</w:t>
            </w:r>
          </w:p>
        </w:tc>
      </w:tr>
      <w:tr w:rsidR="00CD6331" w:rsidRPr="003952A3" w:rsidTr="00CF4764">
        <w:tc>
          <w:tcPr>
            <w:tcW w:w="9640" w:type="dxa"/>
            <w:gridSpan w:val="4"/>
            <w:shd w:val="clear" w:color="auto" w:fill="auto"/>
          </w:tcPr>
          <w:p w:rsidR="00CD6331" w:rsidRPr="00873F58" w:rsidRDefault="00CD6331" w:rsidP="00A80875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คำอธิบาย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เป็น</w:t>
            </w:r>
            <w:proofErr w:type="spellStart"/>
            <w:r>
              <w:rPr>
                <w:rFonts w:hint="cs"/>
                <w:cs/>
              </w:rPr>
              <w:t>ยูสเค</w:t>
            </w:r>
            <w:proofErr w:type="spellEnd"/>
            <w:r>
              <w:rPr>
                <w:rFonts w:hint="cs"/>
                <w:cs/>
              </w:rPr>
              <w:t>สที่ใช้งานสำหรับลบข้อมูล</w:t>
            </w:r>
            <w:r>
              <w:rPr>
                <w:cs/>
              </w:rPr>
              <w:t>สำนักพิมพ์</w:t>
            </w:r>
            <w:r>
              <w:rPr>
                <w:rFonts w:hint="cs"/>
                <w:cs/>
              </w:rPr>
              <w:t xml:space="preserve"> เมื่อมีข้อมูลที่ผิดพลาดจากการเพิ่มหรือไม่ต้องการข้อมูล</w:t>
            </w:r>
            <w:r>
              <w:rPr>
                <w:cs/>
              </w:rPr>
              <w:t>สำนักพิมพ์</w:t>
            </w:r>
            <w:r>
              <w:rPr>
                <w:rFonts w:hint="cs"/>
                <w:cs/>
              </w:rPr>
              <w:t>นั้นแล้ว</w:t>
            </w:r>
          </w:p>
        </w:tc>
      </w:tr>
      <w:tr w:rsidR="00CD6331" w:rsidRPr="003952A3" w:rsidTr="00CF4764">
        <w:tc>
          <w:tcPr>
            <w:tcW w:w="9640" w:type="dxa"/>
            <w:gridSpan w:val="4"/>
            <w:shd w:val="clear" w:color="auto" w:fill="auto"/>
          </w:tcPr>
          <w:p w:rsidR="00CD6331" w:rsidRPr="00CF4764" w:rsidRDefault="00CD6331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สิ่งกระตุ้น</w:t>
            </w:r>
            <w:r w:rsidRPr="00CF4764">
              <w:rPr>
                <w:b/>
                <w:bCs/>
              </w:rP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รใช้งานสำหรับลบข้อมูล</w:t>
            </w:r>
            <w:r>
              <w:rPr>
                <w:cs/>
              </w:rPr>
              <w:t>สำนักพิมพ์</w:t>
            </w:r>
          </w:p>
          <w:p w:rsidR="00CD6331" w:rsidRPr="00CF4764" w:rsidRDefault="00CD6331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ประเภทของสิ่งกระตุ้น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  <w:tr w:rsidR="00CD6331" w:rsidRPr="003952A3" w:rsidTr="00CF4764">
        <w:tc>
          <w:tcPr>
            <w:tcW w:w="9640" w:type="dxa"/>
            <w:gridSpan w:val="4"/>
            <w:shd w:val="clear" w:color="auto" w:fill="auto"/>
          </w:tcPr>
          <w:p w:rsidR="00CD6331" w:rsidRPr="00CF4764" w:rsidRDefault="00CD6331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ความสัมพันธ์</w:t>
            </w:r>
          </w:p>
          <w:p w:rsidR="00CD6331" w:rsidRPr="00CF4764" w:rsidRDefault="00CD6331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ความเกี่ยวเนื่อง</w:t>
            </w:r>
            <w:r w:rsidRPr="00CF4764">
              <w:rPr>
                <w:b/>
                <w:bCs/>
              </w:rPr>
              <w:t xml:space="preserve"> : -</w:t>
            </w:r>
          </w:p>
          <w:p w:rsidR="00CD6331" w:rsidRPr="00CF4764" w:rsidRDefault="00CD6331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การรวม </w:t>
            </w:r>
            <w:r w:rsidRPr="00CF4764">
              <w:rPr>
                <w:b/>
                <w:bCs/>
              </w:rPr>
              <w:t>: -</w:t>
            </w:r>
          </w:p>
          <w:p w:rsidR="00CD6331" w:rsidRPr="00CF4764" w:rsidRDefault="00CD6331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การขยาย </w:t>
            </w:r>
            <w:r w:rsidRPr="00CF4764">
              <w:rPr>
                <w:b/>
                <w:bCs/>
              </w:rPr>
              <w:t>: -</w:t>
            </w:r>
          </w:p>
          <w:p w:rsidR="00CD6331" w:rsidRPr="00CF4764" w:rsidRDefault="00CD6331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การรับทอดคุณสมบัติ</w:t>
            </w:r>
            <w:r w:rsidRPr="00CF4764">
              <w:rPr>
                <w:b/>
                <w:bCs/>
              </w:rPr>
              <w:t xml:space="preserve"> :</w:t>
            </w:r>
            <w:r w:rsidRPr="00CF4764">
              <w:rPr>
                <w:rFonts w:hint="cs"/>
                <w:b/>
                <w:bCs/>
                <w:cs/>
              </w:rPr>
              <w:t xml:space="preserve"> -</w:t>
            </w:r>
          </w:p>
        </w:tc>
      </w:tr>
      <w:tr w:rsidR="00CD6331" w:rsidRPr="003952A3" w:rsidTr="00CF4764">
        <w:tc>
          <w:tcPr>
            <w:tcW w:w="2552" w:type="dxa"/>
            <w:shd w:val="clear" w:color="auto" w:fill="auto"/>
          </w:tcPr>
          <w:p w:rsidR="00CD6331" w:rsidRPr="00CF4764" w:rsidRDefault="00CD6331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เงื่อนไขก่อนการทำงาน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3"/>
            <w:shd w:val="clear" w:color="auto" w:fill="auto"/>
          </w:tcPr>
          <w:p w:rsidR="00CD6331" w:rsidRDefault="00CD6331" w:rsidP="00A80875">
            <w:pPr>
              <w:pStyle w:val="ae"/>
            </w:pPr>
            <w:r w:rsidRPr="00741D7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41D7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741D78">
              <w:t xml:space="preserve"> “SETTING” </w:t>
            </w:r>
            <w:r w:rsidRPr="00741D78">
              <w:rPr>
                <w:rFonts w:hint="cs"/>
                <w:cs/>
              </w:rPr>
              <w:t xml:space="preserve">และเลือกเมนู </w:t>
            </w:r>
            <w:r w:rsidRPr="00741D78">
              <w:t>“</w:t>
            </w:r>
            <w:r w:rsidRPr="00741D7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สำนักพิมพ์</w:t>
            </w:r>
            <w:r w:rsidRPr="00741D78">
              <w:t>”</w:t>
            </w:r>
          </w:p>
          <w:p w:rsidR="00CD6331" w:rsidRPr="00741D78" w:rsidRDefault="00CD6331" w:rsidP="00A80875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2. ต้องมีรายการ</w:t>
            </w:r>
            <w:r>
              <w:rPr>
                <w:cs/>
              </w:rPr>
              <w:t>สำนักพิมพ์</w:t>
            </w:r>
          </w:p>
        </w:tc>
      </w:tr>
    </w:tbl>
    <w:p w:rsidR="00CD6331" w:rsidRDefault="00C002B6" w:rsidP="00A80875">
      <w:r>
        <w:rPr>
          <w:rFonts w:hint="cs"/>
          <w:cs/>
        </w:rPr>
        <w:lastRenderedPageBreak/>
        <w:t xml:space="preserve">ตารางที่ </w:t>
      </w:r>
      <w:r>
        <w:t xml:space="preserve">3-12 </w:t>
      </w:r>
      <w:r>
        <w:rPr>
          <w:rFonts w:hint="cs"/>
          <w:cs/>
        </w:rPr>
        <w:t>คำอธิบายยู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 </w:t>
      </w:r>
      <w:r>
        <w:t>UC6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3261"/>
        <w:gridCol w:w="3827"/>
      </w:tblGrid>
      <w:tr w:rsidR="00A80875" w:rsidTr="00CF4764">
        <w:tc>
          <w:tcPr>
            <w:tcW w:w="2552" w:type="dxa"/>
            <w:shd w:val="clear" w:color="auto" w:fill="auto"/>
          </w:tcPr>
          <w:p w:rsidR="00A80875" w:rsidRPr="00CF4764" w:rsidRDefault="00A80875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เงื่อนไขหลังการทำงาน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A80875" w:rsidRDefault="00A80875" w:rsidP="00A80875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  <w:r>
              <w:rPr>
                <w:cs/>
              </w:rPr>
              <w:t>สำนักพิมพ์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A80875" w:rsidRPr="00CF4764" w:rsidTr="00CF4764">
        <w:tc>
          <w:tcPr>
            <w:tcW w:w="2552" w:type="dxa"/>
            <w:shd w:val="clear" w:color="auto" w:fill="auto"/>
          </w:tcPr>
          <w:p w:rsidR="00A80875" w:rsidRPr="00CF4764" w:rsidRDefault="00A80875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ขั้นตอนการทำงานปกติ </w:t>
            </w:r>
            <w:r w:rsidRPr="00CF4764">
              <w:rPr>
                <w:b/>
                <w:bCs/>
              </w:rPr>
              <w:t>:</w:t>
            </w:r>
          </w:p>
        </w:tc>
        <w:tc>
          <w:tcPr>
            <w:tcW w:w="3261" w:type="dxa"/>
            <w:shd w:val="clear" w:color="auto" w:fill="auto"/>
          </w:tcPr>
          <w:p w:rsidR="00A80875" w:rsidRPr="00CF4764" w:rsidRDefault="00A80875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ผู้ใช้งาน</w:t>
            </w:r>
          </w:p>
        </w:tc>
        <w:tc>
          <w:tcPr>
            <w:tcW w:w="3827" w:type="dxa"/>
            <w:shd w:val="clear" w:color="auto" w:fill="auto"/>
          </w:tcPr>
          <w:p w:rsidR="00A80875" w:rsidRPr="00CF4764" w:rsidRDefault="00A80875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ระบบ</w:t>
            </w:r>
          </w:p>
        </w:tc>
      </w:tr>
      <w:tr w:rsidR="00A80875" w:rsidRPr="00286180" w:rsidTr="00CF4764">
        <w:tc>
          <w:tcPr>
            <w:tcW w:w="2552" w:type="dxa"/>
            <w:shd w:val="clear" w:color="auto" w:fill="auto"/>
          </w:tcPr>
          <w:p w:rsidR="00A80875" w:rsidRPr="003952A3" w:rsidRDefault="00A80875" w:rsidP="00A80875">
            <w:pPr>
              <w:pStyle w:val="ae"/>
            </w:pPr>
          </w:p>
        </w:tc>
        <w:tc>
          <w:tcPr>
            <w:tcW w:w="3261" w:type="dxa"/>
            <w:shd w:val="clear" w:color="auto" w:fill="auto"/>
          </w:tcPr>
          <w:p w:rsidR="00A80875" w:rsidRPr="000A681E" w:rsidRDefault="00A80875" w:rsidP="00A80875">
            <w:pPr>
              <w:pStyle w:val="ae"/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</w:t>
            </w:r>
            <w:r w:rsidRPr="000A681E">
              <w:t>”</w:t>
            </w:r>
          </w:p>
          <w:p w:rsidR="00A80875" w:rsidRPr="00CF4764" w:rsidRDefault="00A80875" w:rsidP="00A80875">
            <w:pPr>
              <w:pStyle w:val="ae"/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สำนักพิมพ์</w:t>
            </w:r>
            <w:r w:rsidRPr="000A681E">
              <w:t>”</w:t>
            </w:r>
          </w:p>
          <w:p w:rsidR="00A80875" w:rsidRPr="00CF4764" w:rsidRDefault="00A80875" w:rsidP="00A80875">
            <w:pPr>
              <w:pStyle w:val="ae"/>
              <w:rPr>
                <w:sz w:val="24"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กดปุ่มลบภายในตารางรายการ</w:t>
            </w:r>
            <w:r>
              <w:rPr>
                <w:cs/>
              </w:rPr>
              <w:t>สำนักพิมพ์</w:t>
            </w:r>
          </w:p>
          <w:p w:rsidR="00A80875" w:rsidRPr="00CF4764" w:rsidRDefault="00A80875" w:rsidP="00A80875">
            <w:pPr>
              <w:pStyle w:val="ae"/>
              <w:rPr>
                <w:sz w:val="24"/>
              </w:rPr>
            </w:pPr>
          </w:p>
          <w:p w:rsidR="00A80875" w:rsidRPr="00286180" w:rsidRDefault="00A80875" w:rsidP="00A80875">
            <w:pPr>
              <w:pStyle w:val="ae"/>
              <w:rPr>
                <w:cs/>
              </w:rPr>
            </w:pPr>
            <w:r>
              <w:t xml:space="preserve">5.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3827" w:type="dxa"/>
            <w:shd w:val="clear" w:color="auto" w:fill="auto"/>
          </w:tcPr>
          <w:p w:rsidR="00A80875" w:rsidRDefault="00A80875" w:rsidP="00A80875">
            <w:pPr>
              <w:pStyle w:val="ae"/>
            </w:pPr>
          </w:p>
          <w:p w:rsidR="00A80875" w:rsidRDefault="00A80875" w:rsidP="00A80875">
            <w:pPr>
              <w:pStyle w:val="ae"/>
            </w:pPr>
          </w:p>
          <w:p w:rsidR="00A80875" w:rsidRPr="00741D78" w:rsidRDefault="00A80875" w:rsidP="00A80875">
            <w:pPr>
              <w:pStyle w:val="ae"/>
            </w:pPr>
          </w:p>
          <w:p w:rsidR="00A80875" w:rsidRDefault="00A80875" w:rsidP="00A80875">
            <w:pPr>
              <w:pStyle w:val="ae"/>
            </w:pPr>
            <w:r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  <w:p w:rsidR="00A80875" w:rsidRDefault="00A80875" w:rsidP="00A80875">
            <w:pPr>
              <w:pStyle w:val="ae"/>
            </w:pPr>
          </w:p>
          <w:p w:rsidR="00A80875" w:rsidRDefault="00A80875" w:rsidP="00A80875">
            <w:pPr>
              <w:pStyle w:val="ae"/>
            </w:pPr>
            <w:r>
              <w:rPr>
                <w:rFonts w:hint="cs"/>
                <w:cs/>
              </w:rPr>
              <w:t>6. ทำการบันทึกข้อมูล</w:t>
            </w:r>
          </w:p>
          <w:p w:rsidR="00A80875" w:rsidRPr="00286180" w:rsidRDefault="00A80875" w:rsidP="00A80875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7. รายการ</w:t>
            </w:r>
            <w:r>
              <w:rPr>
                <w:cs/>
              </w:rPr>
              <w:t>สำนักพิมพ์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A80875" w:rsidRPr="003952A3" w:rsidTr="00CF4764">
        <w:tc>
          <w:tcPr>
            <w:tcW w:w="2552" w:type="dxa"/>
            <w:shd w:val="clear" w:color="auto" w:fill="auto"/>
          </w:tcPr>
          <w:p w:rsidR="00A80875" w:rsidRPr="00CF4764" w:rsidRDefault="00A80875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เงื่อนไขการทำงานพิเศษ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A80875" w:rsidRPr="003952A3" w:rsidRDefault="00A80875" w:rsidP="00A80875">
            <w:pPr>
              <w:pStyle w:val="ae"/>
              <w:rPr>
                <w:cs/>
              </w:rPr>
            </w:pPr>
            <w:r>
              <w:t>-</w:t>
            </w:r>
          </w:p>
        </w:tc>
      </w:tr>
    </w:tbl>
    <w:p w:rsidR="00A80875" w:rsidRDefault="00A80875" w:rsidP="00A80875">
      <w:pPr>
        <w:rPr>
          <w:cs/>
        </w:rPr>
      </w:pPr>
    </w:p>
    <w:p w:rsidR="00A80875" w:rsidRPr="00C002B6" w:rsidRDefault="00A80875" w:rsidP="00CD6331">
      <w:pPr>
        <w:jc w:val="left"/>
        <w:rPr>
          <w:cs/>
        </w:rPr>
      </w:pPr>
      <w:r>
        <w:rPr>
          <w:cs/>
        </w:rPr>
        <w:br w:type="page"/>
      </w:r>
      <w:r w:rsidR="00C002B6">
        <w:rPr>
          <w:rFonts w:hint="cs"/>
          <w:cs/>
        </w:rPr>
        <w:lastRenderedPageBreak/>
        <w:t xml:space="preserve">ตารางที่ </w:t>
      </w:r>
      <w:r w:rsidR="00C002B6">
        <w:t xml:space="preserve">3-13 </w:t>
      </w:r>
      <w:r w:rsidR="00C002B6">
        <w:rPr>
          <w:rFonts w:hint="cs"/>
          <w:cs/>
        </w:rPr>
        <w:t>คำอธิบายยู</w:t>
      </w:r>
      <w:proofErr w:type="spellStart"/>
      <w:r w:rsidR="00C002B6">
        <w:rPr>
          <w:rFonts w:hint="cs"/>
          <w:cs/>
        </w:rPr>
        <w:t>เค</w:t>
      </w:r>
      <w:proofErr w:type="spellEnd"/>
      <w:r w:rsidR="00C002B6">
        <w:rPr>
          <w:rFonts w:hint="cs"/>
          <w:cs/>
        </w:rPr>
        <w:t xml:space="preserve">ส </w:t>
      </w:r>
      <w:r w:rsidR="00C002B6">
        <w:t>UC7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2835"/>
        <w:gridCol w:w="1985"/>
        <w:gridCol w:w="2268"/>
      </w:tblGrid>
      <w:tr w:rsidR="00A80875" w:rsidRPr="003952A3" w:rsidTr="00CF4764">
        <w:tc>
          <w:tcPr>
            <w:tcW w:w="5387" w:type="dxa"/>
            <w:gridSpan w:val="2"/>
            <w:shd w:val="clear" w:color="auto" w:fill="auto"/>
          </w:tcPr>
          <w:p w:rsidR="00A80875" w:rsidRPr="003952A3" w:rsidRDefault="00A80875" w:rsidP="00A80875">
            <w:pPr>
              <w:pStyle w:val="ae"/>
            </w:pPr>
            <w:r w:rsidRPr="00CF4764">
              <w:rPr>
                <w:rFonts w:hint="cs"/>
                <w:b/>
                <w:bCs/>
                <w:cs/>
              </w:rPr>
              <w:t>ชื่อ</w:t>
            </w:r>
            <w:proofErr w:type="spellStart"/>
            <w:r w:rsidRPr="00CF4764">
              <w:rPr>
                <w:rFonts w:hint="cs"/>
                <w:b/>
                <w:bCs/>
                <w:cs/>
              </w:rPr>
              <w:t>ยูสเค</w:t>
            </w:r>
            <w:proofErr w:type="spellEnd"/>
            <w:r w:rsidRPr="00CF4764">
              <w:rPr>
                <w:rFonts w:hint="cs"/>
                <w:b/>
                <w:bCs/>
                <w:cs/>
              </w:rPr>
              <w:t xml:space="preserve">ส </w:t>
            </w:r>
            <w:r w:rsidRPr="00CF4764">
              <w:rPr>
                <w:b/>
                <w:bCs/>
              </w:rPr>
              <w:t>: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ผู้แต่ง</w:t>
            </w:r>
            <w:r>
              <w:t>(</w:t>
            </w:r>
            <w:r>
              <w:rPr>
                <w:rFonts w:hint="cs"/>
                <w:cs/>
              </w:rPr>
              <w:t>เพิ่ม</w:t>
            </w:r>
            <w:r>
              <w:t>)</w:t>
            </w:r>
          </w:p>
        </w:tc>
        <w:tc>
          <w:tcPr>
            <w:tcW w:w="1985" w:type="dxa"/>
            <w:shd w:val="clear" w:color="auto" w:fill="auto"/>
          </w:tcPr>
          <w:p w:rsidR="00A80875" w:rsidRPr="00CF4764" w:rsidRDefault="00A80875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รหัส </w:t>
            </w:r>
            <w:r w:rsidRPr="00CF4764">
              <w:rPr>
                <w:b/>
                <w:bCs/>
              </w:rPr>
              <w:t>:</w:t>
            </w:r>
            <w:r w:rsidR="00C002B6">
              <w:rPr>
                <w:b/>
                <w:bCs/>
              </w:rPr>
              <w:t>UC7</w:t>
            </w:r>
          </w:p>
        </w:tc>
        <w:tc>
          <w:tcPr>
            <w:tcW w:w="2268" w:type="dxa"/>
            <w:shd w:val="clear" w:color="auto" w:fill="auto"/>
          </w:tcPr>
          <w:p w:rsidR="00A80875" w:rsidRPr="00CF4764" w:rsidRDefault="00A80875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ระดับความสำคัญ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A80875" w:rsidRPr="003952A3" w:rsidTr="00CF4764">
        <w:tc>
          <w:tcPr>
            <w:tcW w:w="5387" w:type="dxa"/>
            <w:gridSpan w:val="2"/>
            <w:shd w:val="clear" w:color="auto" w:fill="auto"/>
          </w:tcPr>
          <w:p w:rsidR="00A80875" w:rsidRPr="003952A3" w:rsidRDefault="00A80875" w:rsidP="00A80875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ผู้กระทำหลัก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4253" w:type="dxa"/>
            <w:gridSpan w:val="2"/>
            <w:shd w:val="clear" w:color="auto" w:fill="auto"/>
          </w:tcPr>
          <w:p w:rsidR="00A80875" w:rsidRPr="00CF4764" w:rsidRDefault="00A80875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ระดับความซับซ้อน</w:t>
            </w:r>
            <w:r w:rsidRPr="00CF4764">
              <w:rPr>
                <w:b/>
                <w:bCs/>
              </w:rPr>
              <w:t xml:space="preserve"> : </w:t>
            </w:r>
            <w:r>
              <w:rPr>
                <w:rFonts w:hint="cs"/>
                <w:cs/>
              </w:rPr>
              <w:t>กลาง</w:t>
            </w:r>
          </w:p>
        </w:tc>
      </w:tr>
      <w:tr w:rsidR="00A80875" w:rsidRPr="003952A3" w:rsidTr="00CF4764">
        <w:tc>
          <w:tcPr>
            <w:tcW w:w="9640" w:type="dxa"/>
            <w:gridSpan w:val="4"/>
            <w:shd w:val="clear" w:color="auto" w:fill="auto"/>
          </w:tcPr>
          <w:p w:rsidR="00A80875" w:rsidRPr="00CF4764" w:rsidRDefault="00A80875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ผู้มีส่วนเกี่ยวข้อง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cs/>
              </w:rPr>
              <w:t>บรรณารักษ์</w:t>
            </w:r>
            <w:r w:rsidRPr="004E03F9">
              <w:rPr>
                <w:rFonts w:hint="cs"/>
                <w:cs/>
              </w:rPr>
              <w:t>ห้องสมุด</w:t>
            </w:r>
          </w:p>
        </w:tc>
      </w:tr>
      <w:tr w:rsidR="00A80875" w:rsidRPr="003952A3" w:rsidTr="00CF4764">
        <w:tc>
          <w:tcPr>
            <w:tcW w:w="9640" w:type="dxa"/>
            <w:gridSpan w:val="4"/>
            <w:shd w:val="clear" w:color="auto" w:fill="auto"/>
          </w:tcPr>
          <w:p w:rsidR="00A80875" w:rsidRPr="00873F58" w:rsidRDefault="00A80875" w:rsidP="00A80875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คำอธิบาย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เป็น</w:t>
            </w:r>
            <w:proofErr w:type="spellStart"/>
            <w:r>
              <w:rPr>
                <w:rFonts w:hint="cs"/>
                <w:cs/>
              </w:rPr>
              <w:t>ยูสเค</w:t>
            </w:r>
            <w:proofErr w:type="spellEnd"/>
            <w:r>
              <w:rPr>
                <w:rFonts w:hint="cs"/>
                <w:cs/>
              </w:rPr>
              <w:t>สที่ใช้งานสำหรับเพิ่มรายการ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>เข้าสู่ระบบ</w:t>
            </w:r>
          </w:p>
        </w:tc>
      </w:tr>
      <w:tr w:rsidR="00A80875" w:rsidRPr="003952A3" w:rsidTr="00CF4764">
        <w:tc>
          <w:tcPr>
            <w:tcW w:w="9640" w:type="dxa"/>
            <w:gridSpan w:val="4"/>
            <w:shd w:val="clear" w:color="auto" w:fill="auto"/>
          </w:tcPr>
          <w:p w:rsidR="00A80875" w:rsidRPr="00CF4764" w:rsidRDefault="00A80875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สิ่งกระตุ้น</w:t>
            </w:r>
            <w:r w:rsidRPr="00CF4764">
              <w:rPr>
                <w:b/>
                <w:bCs/>
              </w:rP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รใช้งานสำหรับเพิ่มรายการ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>เข้าสู่ระบบ</w:t>
            </w:r>
          </w:p>
          <w:p w:rsidR="00A80875" w:rsidRPr="00CF4764" w:rsidRDefault="00A80875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ประเภทของสิ่งกระตุ้น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  <w:tr w:rsidR="00A80875" w:rsidRPr="003952A3" w:rsidTr="00CF4764">
        <w:tc>
          <w:tcPr>
            <w:tcW w:w="9640" w:type="dxa"/>
            <w:gridSpan w:val="4"/>
            <w:shd w:val="clear" w:color="auto" w:fill="auto"/>
          </w:tcPr>
          <w:p w:rsidR="00A80875" w:rsidRPr="00CF4764" w:rsidRDefault="00A80875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ความสัมพันธ์</w:t>
            </w:r>
          </w:p>
          <w:p w:rsidR="00A80875" w:rsidRPr="00CF4764" w:rsidRDefault="00A80875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ความเกี่ยวเนื่อง</w:t>
            </w:r>
            <w:r w:rsidRPr="00CF4764">
              <w:rPr>
                <w:b/>
                <w:bCs/>
              </w:rPr>
              <w:t xml:space="preserve"> : -</w:t>
            </w:r>
          </w:p>
          <w:p w:rsidR="00A80875" w:rsidRPr="00CF4764" w:rsidRDefault="00A80875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การรวม </w:t>
            </w:r>
            <w:r w:rsidRPr="00CF4764">
              <w:rPr>
                <w:b/>
                <w:bCs/>
              </w:rPr>
              <w:t>: -</w:t>
            </w:r>
          </w:p>
          <w:p w:rsidR="00A80875" w:rsidRPr="00CF4764" w:rsidRDefault="00A80875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การขยาย </w:t>
            </w:r>
            <w:r w:rsidRPr="00CF4764">
              <w:rPr>
                <w:b/>
                <w:bCs/>
              </w:rPr>
              <w:t>: -</w:t>
            </w:r>
          </w:p>
          <w:p w:rsidR="00A80875" w:rsidRPr="00CF4764" w:rsidRDefault="00A80875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การรับทอดคุณสมบัติ</w:t>
            </w:r>
            <w:r w:rsidRPr="00CF4764">
              <w:rPr>
                <w:b/>
                <w:bCs/>
              </w:rPr>
              <w:t xml:space="preserve"> :</w:t>
            </w:r>
            <w:r w:rsidRPr="00CF4764">
              <w:rPr>
                <w:rFonts w:hint="cs"/>
                <w:b/>
                <w:bCs/>
                <w:cs/>
              </w:rPr>
              <w:t xml:space="preserve"> -</w:t>
            </w:r>
          </w:p>
        </w:tc>
      </w:tr>
      <w:tr w:rsidR="00A80875" w:rsidRPr="003952A3" w:rsidTr="00CF4764">
        <w:tc>
          <w:tcPr>
            <w:tcW w:w="2552" w:type="dxa"/>
            <w:shd w:val="clear" w:color="auto" w:fill="auto"/>
          </w:tcPr>
          <w:p w:rsidR="00A80875" w:rsidRPr="00CF4764" w:rsidRDefault="00A80875" w:rsidP="00A80875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เงื่อนไขก่อนการทำงาน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3"/>
            <w:shd w:val="clear" w:color="auto" w:fill="auto"/>
          </w:tcPr>
          <w:p w:rsidR="00A80875" w:rsidRPr="004541BB" w:rsidRDefault="00A80875" w:rsidP="00A80875">
            <w:pPr>
              <w:pStyle w:val="ae"/>
              <w:rPr>
                <w:cs/>
              </w:rPr>
            </w:pPr>
            <w:r w:rsidRPr="00B1375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B13758">
              <w:t xml:space="preserve"> “</w:t>
            </w:r>
            <w:r>
              <w:t>SETTING</w:t>
            </w:r>
            <w:r w:rsidRPr="00B13758">
              <w:t xml:space="preserve">” </w:t>
            </w:r>
            <w:r w:rsidRPr="00B13758">
              <w:rPr>
                <w:rFonts w:hint="cs"/>
                <w:cs/>
              </w:rPr>
              <w:t xml:space="preserve">และเลือกเมนู </w:t>
            </w:r>
            <w:r w:rsidRPr="00B13758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ผู้แต่ง</w:t>
            </w:r>
            <w:r w:rsidRPr="00B13758">
              <w:t>”</w:t>
            </w:r>
          </w:p>
        </w:tc>
      </w:tr>
      <w:tr w:rsidR="00A80875" w:rsidRPr="003952A3" w:rsidTr="00CF4764">
        <w:tc>
          <w:tcPr>
            <w:tcW w:w="2552" w:type="dxa"/>
            <w:shd w:val="clear" w:color="auto" w:fill="auto"/>
          </w:tcPr>
          <w:p w:rsidR="00A80875" w:rsidRPr="00CF4764" w:rsidRDefault="00A80875" w:rsidP="00A80875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เงื่อนไขหลังการทำงาน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3"/>
            <w:shd w:val="clear" w:color="auto" w:fill="auto"/>
          </w:tcPr>
          <w:p w:rsidR="00A80875" w:rsidRDefault="00A80875" w:rsidP="00A80875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แสดงข้อมูลรายการ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>ที่ถูกเพิ่มใหม่</w:t>
            </w:r>
          </w:p>
        </w:tc>
      </w:tr>
    </w:tbl>
    <w:p w:rsidR="00A80875" w:rsidRPr="00C002B6" w:rsidRDefault="00C002B6" w:rsidP="00CD6331">
      <w:pPr>
        <w:jc w:val="left"/>
        <w:rPr>
          <w:cs/>
        </w:rPr>
      </w:pPr>
      <w:r>
        <w:rPr>
          <w:rFonts w:hint="cs"/>
          <w:cs/>
        </w:rPr>
        <w:lastRenderedPageBreak/>
        <w:t xml:space="preserve">ตารางที่ </w:t>
      </w:r>
      <w:r>
        <w:t xml:space="preserve">3-14 </w:t>
      </w:r>
      <w:r>
        <w:rPr>
          <w:rFonts w:hint="cs"/>
          <w:cs/>
        </w:rPr>
        <w:t>คำอธิบายยู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 </w:t>
      </w:r>
      <w:r>
        <w:t>UC7</w:t>
      </w:r>
      <w:r>
        <w:rPr>
          <w:rFonts w:hint="cs"/>
          <w:cs/>
        </w:rPr>
        <w:t>(ต่อ)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3402"/>
        <w:gridCol w:w="3686"/>
      </w:tblGrid>
      <w:tr w:rsidR="00F955F1" w:rsidRPr="00CF4764" w:rsidTr="00CF4764">
        <w:tc>
          <w:tcPr>
            <w:tcW w:w="2552" w:type="dxa"/>
            <w:shd w:val="clear" w:color="auto" w:fill="auto"/>
          </w:tcPr>
          <w:p w:rsidR="00F955F1" w:rsidRPr="00CF4764" w:rsidRDefault="00F955F1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ขั้นตอนการทำงานปกติ </w:t>
            </w:r>
            <w:r w:rsidRPr="00CF4764">
              <w:rPr>
                <w:b/>
                <w:bCs/>
              </w:rPr>
              <w:t>:</w:t>
            </w:r>
          </w:p>
        </w:tc>
        <w:tc>
          <w:tcPr>
            <w:tcW w:w="3402" w:type="dxa"/>
            <w:shd w:val="clear" w:color="auto" w:fill="auto"/>
          </w:tcPr>
          <w:p w:rsidR="00F955F1" w:rsidRPr="00CF4764" w:rsidRDefault="00F955F1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ผู้ใช้งาน</w:t>
            </w:r>
          </w:p>
        </w:tc>
        <w:tc>
          <w:tcPr>
            <w:tcW w:w="3686" w:type="dxa"/>
            <w:shd w:val="clear" w:color="auto" w:fill="auto"/>
          </w:tcPr>
          <w:p w:rsidR="00F955F1" w:rsidRPr="00CF4764" w:rsidRDefault="00F955F1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ระบบ</w:t>
            </w:r>
          </w:p>
        </w:tc>
      </w:tr>
      <w:tr w:rsidR="00F955F1" w:rsidRPr="00286180" w:rsidTr="00CF4764">
        <w:tc>
          <w:tcPr>
            <w:tcW w:w="2552" w:type="dxa"/>
            <w:shd w:val="clear" w:color="auto" w:fill="auto"/>
          </w:tcPr>
          <w:p w:rsidR="00F955F1" w:rsidRPr="003952A3" w:rsidRDefault="00F955F1" w:rsidP="004812C9">
            <w:pPr>
              <w:pStyle w:val="ae"/>
            </w:pPr>
          </w:p>
        </w:tc>
        <w:tc>
          <w:tcPr>
            <w:tcW w:w="3402" w:type="dxa"/>
            <w:shd w:val="clear" w:color="auto" w:fill="auto"/>
          </w:tcPr>
          <w:p w:rsidR="00F955F1" w:rsidRPr="000A681E" w:rsidRDefault="00F955F1" w:rsidP="004812C9">
            <w:pPr>
              <w:pStyle w:val="ae"/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</w:t>
            </w:r>
            <w:r w:rsidRPr="000A681E">
              <w:t>”</w:t>
            </w:r>
          </w:p>
          <w:p w:rsidR="00F955F1" w:rsidRPr="00CF4764" w:rsidRDefault="00F955F1" w:rsidP="004812C9">
            <w:pPr>
              <w:pStyle w:val="ae"/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ผู้แต่ง</w:t>
            </w:r>
            <w:r w:rsidRPr="000A681E">
              <w:t>”</w:t>
            </w:r>
          </w:p>
          <w:p w:rsidR="00F955F1" w:rsidRPr="00CF4764" w:rsidRDefault="00F955F1" w:rsidP="004812C9">
            <w:pPr>
              <w:pStyle w:val="ae"/>
              <w:rPr>
                <w:szCs w:val="40"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กรอกข้อมูล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 xml:space="preserve"> แล้วกดปุ่มยืนยัน</w:t>
            </w:r>
          </w:p>
          <w:p w:rsidR="00F955F1" w:rsidRPr="00286180" w:rsidRDefault="00F955F1" w:rsidP="004812C9">
            <w:pPr>
              <w:pStyle w:val="ae"/>
              <w:rPr>
                <w:cs/>
              </w:rPr>
            </w:pPr>
          </w:p>
        </w:tc>
        <w:tc>
          <w:tcPr>
            <w:tcW w:w="3686" w:type="dxa"/>
            <w:shd w:val="clear" w:color="auto" w:fill="auto"/>
          </w:tcPr>
          <w:p w:rsidR="00F955F1" w:rsidRDefault="00F955F1" w:rsidP="004812C9">
            <w:pPr>
              <w:pStyle w:val="ae"/>
            </w:pPr>
          </w:p>
          <w:p w:rsidR="00F955F1" w:rsidRDefault="00F955F1" w:rsidP="004812C9">
            <w:pPr>
              <w:pStyle w:val="ae"/>
            </w:pPr>
          </w:p>
          <w:p w:rsidR="00F955F1" w:rsidRDefault="00F955F1" w:rsidP="004812C9">
            <w:pPr>
              <w:pStyle w:val="ae"/>
            </w:pPr>
          </w:p>
          <w:p w:rsidR="00F955F1" w:rsidRDefault="00F955F1" w:rsidP="004812C9">
            <w:pPr>
              <w:pStyle w:val="ae"/>
            </w:pPr>
          </w:p>
          <w:p w:rsidR="00F955F1" w:rsidRDefault="00F955F1" w:rsidP="004812C9">
            <w:pPr>
              <w:pStyle w:val="ae"/>
            </w:pPr>
          </w:p>
          <w:p w:rsidR="00F955F1" w:rsidRDefault="00F955F1" w:rsidP="004812C9">
            <w:pPr>
              <w:pStyle w:val="ae"/>
            </w:pPr>
            <w:r>
              <w:rPr>
                <w:rFonts w:hint="cs"/>
                <w:cs/>
              </w:rPr>
              <w:t>4. ทำการบันทึกข้อมูล</w:t>
            </w:r>
          </w:p>
          <w:p w:rsidR="00F955F1" w:rsidRPr="00286180" w:rsidRDefault="00F955F1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5. แสดงรายการ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>ที่ถูกเพิ่มใหม่</w:t>
            </w:r>
          </w:p>
        </w:tc>
      </w:tr>
      <w:tr w:rsidR="00F955F1" w:rsidRPr="003952A3" w:rsidTr="00CF4764">
        <w:tc>
          <w:tcPr>
            <w:tcW w:w="2552" w:type="dxa"/>
            <w:shd w:val="clear" w:color="auto" w:fill="auto"/>
          </w:tcPr>
          <w:p w:rsidR="00F955F1" w:rsidRPr="00CF4764" w:rsidRDefault="00F955F1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เงื่อนไขการทำงานพิเศษ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F955F1" w:rsidRPr="003952A3" w:rsidRDefault="00F955F1" w:rsidP="004812C9">
            <w:pPr>
              <w:pStyle w:val="ae"/>
              <w:rPr>
                <w:cs/>
              </w:rPr>
            </w:pPr>
            <w:r>
              <w:t xml:space="preserve">4. 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F955F1" w:rsidRDefault="00F955F1" w:rsidP="00CD6331">
      <w:pPr>
        <w:jc w:val="left"/>
      </w:pPr>
    </w:p>
    <w:p w:rsidR="00A80875" w:rsidRDefault="00F955F1" w:rsidP="00CD6331">
      <w:pPr>
        <w:jc w:val="left"/>
        <w:rPr>
          <w:cs/>
        </w:rPr>
      </w:pPr>
      <w:r>
        <w:rPr>
          <w:cs/>
        </w:rPr>
        <w:br w:type="page"/>
      </w:r>
      <w:r w:rsidR="00C002B6">
        <w:rPr>
          <w:rFonts w:hint="cs"/>
          <w:cs/>
        </w:rPr>
        <w:lastRenderedPageBreak/>
        <w:t xml:space="preserve">ตารางที่ </w:t>
      </w:r>
      <w:r w:rsidR="00C002B6">
        <w:t xml:space="preserve">3-15 </w:t>
      </w:r>
      <w:r w:rsidR="00C002B6">
        <w:rPr>
          <w:rFonts w:hint="cs"/>
          <w:cs/>
        </w:rPr>
        <w:t>คำอธิบายยู</w:t>
      </w:r>
      <w:proofErr w:type="spellStart"/>
      <w:r w:rsidR="00C002B6">
        <w:rPr>
          <w:rFonts w:hint="cs"/>
          <w:cs/>
        </w:rPr>
        <w:t>เค</w:t>
      </w:r>
      <w:proofErr w:type="spellEnd"/>
      <w:r w:rsidR="00C002B6">
        <w:rPr>
          <w:rFonts w:hint="cs"/>
          <w:cs/>
        </w:rPr>
        <w:t xml:space="preserve">ส </w:t>
      </w:r>
      <w:r w:rsidR="00C002B6">
        <w:t>UC8</w:t>
      </w:r>
      <w:r w:rsidR="00C002B6">
        <w:rPr>
          <w:rFonts w:hint="cs"/>
          <w:cs/>
        </w:rPr>
        <w:t xml:space="preserve"> 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2977"/>
        <w:gridCol w:w="1701"/>
        <w:gridCol w:w="2410"/>
      </w:tblGrid>
      <w:tr w:rsidR="00A80875" w:rsidRPr="003952A3" w:rsidTr="00C002B6">
        <w:tc>
          <w:tcPr>
            <w:tcW w:w="5529" w:type="dxa"/>
            <w:gridSpan w:val="2"/>
            <w:shd w:val="clear" w:color="auto" w:fill="auto"/>
          </w:tcPr>
          <w:p w:rsidR="00A80875" w:rsidRPr="003952A3" w:rsidRDefault="00A80875" w:rsidP="00F955F1">
            <w:pPr>
              <w:pStyle w:val="ae"/>
            </w:pPr>
            <w:r w:rsidRPr="00CF4764">
              <w:rPr>
                <w:rFonts w:hint="cs"/>
                <w:b/>
                <w:bCs/>
                <w:cs/>
              </w:rPr>
              <w:t>ชื่อ</w:t>
            </w:r>
            <w:proofErr w:type="spellStart"/>
            <w:r w:rsidRPr="00CF4764">
              <w:rPr>
                <w:rFonts w:hint="cs"/>
                <w:b/>
                <w:bCs/>
                <w:cs/>
              </w:rPr>
              <w:t>ยูสเค</w:t>
            </w:r>
            <w:proofErr w:type="spellEnd"/>
            <w:r w:rsidRPr="00CF4764">
              <w:rPr>
                <w:rFonts w:hint="cs"/>
                <w:b/>
                <w:bCs/>
                <w:cs/>
              </w:rPr>
              <w:t xml:space="preserve">ส </w:t>
            </w:r>
            <w:r w:rsidRPr="00CF4764">
              <w:rPr>
                <w:b/>
                <w:bCs/>
              </w:rPr>
              <w:t>: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ผู้แต่ง</w:t>
            </w:r>
            <w:r>
              <w:t>(</w:t>
            </w:r>
            <w:r>
              <w:rPr>
                <w:rFonts w:hint="cs"/>
                <w:cs/>
              </w:rPr>
              <w:t>แก้ไข</w:t>
            </w:r>
            <w:r>
              <w:t>)</w:t>
            </w:r>
          </w:p>
        </w:tc>
        <w:tc>
          <w:tcPr>
            <w:tcW w:w="1701" w:type="dxa"/>
            <w:shd w:val="clear" w:color="auto" w:fill="auto"/>
          </w:tcPr>
          <w:p w:rsidR="00A80875" w:rsidRPr="00CF4764" w:rsidRDefault="00A80875" w:rsidP="00F955F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รหัส </w:t>
            </w:r>
            <w:r w:rsidRPr="00CF4764">
              <w:rPr>
                <w:b/>
                <w:bCs/>
              </w:rPr>
              <w:t>:</w:t>
            </w:r>
            <w:r w:rsidR="00C002B6">
              <w:rPr>
                <w:b/>
                <w:bCs/>
              </w:rPr>
              <w:t>UC8</w:t>
            </w:r>
          </w:p>
        </w:tc>
        <w:tc>
          <w:tcPr>
            <w:tcW w:w="2410" w:type="dxa"/>
            <w:shd w:val="clear" w:color="auto" w:fill="auto"/>
          </w:tcPr>
          <w:p w:rsidR="00A80875" w:rsidRPr="00CF4764" w:rsidRDefault="00A80875" w:rsidP="00F955F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ระดับความสำคัญ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A80875" w:rsidRPr="003952A3" w:rsidTr="00C002B6">
        <w:tc>
          <w:tcPr>
            <w:tcW w:w="5529" w:type="dxa"/>
            <w:gridSpan w:val="2"/>
            <w:shd w:val="clear" w:color="auto" w:fill="auto"/>
          </w:tcPr>
          <w:p w:rsidR="00A80875" w:rsidRPr="003952A3" w:rsidRDefault="00A80875" w:rsidP="00F955F1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ผู้กระทำหลัก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4111" w:type="dxa"/>
            <w:gridSpan w:val="2"/>
            <w:shd w:val="clear" w:color="auto" w:fill="auto"/>
          </w:tcPr>
          <w:p w:rsidR="00A80875" w:rsidRPr="00CF4764" w:rsidRDefault="00A80875" w:rsidP="00F955F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ระดับความซับซ้อน</w:t>
            </w:r>
            <w:r w:rsidRPr="00CF4764">
              <w:rPr>
                <w:b/>
                <w:bCs/>
              </w:rPr>
              <w:t xml:space="preserve"> : </w:t>
            </w:r>
            <w:r>
              <w:rPr>
                <w:rFonts w:hint="cs"/>
                <w:cs/>
              </w:rPr>
              <w:t>กลาง</w:t>
            </w:r>
          </w:p>
        </w:tc>
      </w:tr>
      <w:tr w:rsidR="00A80875" w:rsidRPr="003952A3" w:rsidTr="00CF4764">
        <w:tc>
          <w:tcPr>
            <w:tcW w:w="9640" w:type="dxa"/>
            <w:gridSpan w:val="4"/>
            <w:shd w:val="clear" w:color="auto" w:fill="auto"/>
          </w:tcPr>
          <w:p w:rsidR="00A80875" w:rsidRPr="00CF4764" w:rsidRDefault="00A80875" w:rsidP="00F955F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ผู้มีส่วนเกี่ยวข้อง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cs/>
              </w:rPr>
              <w:t>บรรณารักษ์</w:t>
            </w:r>
            <w:r w:rsidRPr="004E03F9">
              <w:rPr>
                <w:rFonts w:hint="cs"/>
                <w:cs/>
              </w:rPr>
              <w:t>ห้องสมุด</w:t>
            </w:r>
          </w:p>
        </w:tc>
      </w:tr>
      <w:tr w:rsidR="00A80875" w:rsidRPr="003952A3" w:rsidTr="00CF4764">
        <w:tc>
          <w:tcPr>
            <w:tcW w:w="9640" w:type="dxa"/>
            <w:gridSpan w:val="4"/>
            <w:shd w:val="clear" w:color="auto" w:fill="auto"/>
          </w:tcPr>
          <w:p w:rsidR="00A80875" w:rsidRPr="00873F58" w:rsidRDefault="00A80875" w:rsidP="00F955F1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คำอธิบาย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เป็น</w:t>
            </w:r>
            <w:proofErr w:type="spellStart"/>
            <w:r>
              <w:rPr>
                <w:rFonts w:hint="cs"/>
                <w:cs/>
              </w:rPr>
              <w:t>ยูสเค</w:t>
            </w:r>
            <w:proofErr w:type="spellEnd"/>
            <w:r>
              <w:rPr>
                <w:rFonts w:hint="cs"/>
                <w:cs/>
              </w:rPr>
              <w:t>สที่ใช้งานสำหรับแก้ไขข้อมูล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 xml:space="preserve"> เมื่อมีข้อมูลที่ผิดพลาดจากการเพิ่ม</w:t>
            </w:r>
          </w:p>
        </w:tc>
      </w:tr>
      <w:tr w:rsidR="00A80875" w:rsidRPr="003952A3" w:rsidTr="00CF4764">
        <w:tc>
          <w:tcPr>
            <w:tcW w:w="9640" w:type="dxa"/>
            <w:gridSpan w:val="4"/>
            <w:shd w:val="clear" w:color="auto" w:fill="auto"/>
          </w:tcPr>
          <w:p w:rsidR="00A80875" w:rsidRPr="00CF4764" w:rsidRDefault="00A80875" w:rsidP="00F955F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สิ่งกระตุ้น</w:t>
            </w:r>
            <w:r w:rsidRPr="00CF4764">
              <w:rPr>
                <w:b/>
                <w:bCs/>
              </w:rP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รใช้งานสำหรับแก้ไขข้อมูล</w:t>
            </w:r>
            <w:r>
              <w:rPr>
                <w:cs/>
              </w:rPr>
              <w:t>ผู้แต่ง</w:t>
            </w:r>
          </w:p>
          <w:p w:rsidR="00A80875" w:rsidRPr="00CF4764" w:rsidRDefault="00A80875" w:rsidP="00F955F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ประเภทของสิ่งกระตุ้น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  <w:tr w:rsidR="00A80875" w:rsidRPr="003952A3" w:rsidTr="00CF4764">
        <w:tc>
          <w:tcPr>
            <w:tcW w:w="9640" w:type="dxa"/>
            <w:gridSpan w:val="4"/>
            <w:shd w:val="clear" w:color="auto" w:fill="auto"/>
          </w:tcPr>
          <w:p w:rsidR="00A80875" w:rsidRPr="00CF4764" w:rsidRDefault="00A80875" w:rsidP="00F955F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ความสัมพันธ์</w:t>
            </w:r>
          </w:p>
          <w:p w:rsidR="00A80875" w:rsidRPr="00CF4764" w:rsidRDefault="00A80875" w:rsidP="00F955F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ความเกี่ยวเนื่อง</w:t>
            </w:r>
            <w:r w:rsidRPr="00CF4764">
              <w:rPr>
                <w:b/>
                <w:bCs/>
              </w:rPr>
              <w:t xml:space="preserve"> : -</w:t>
            </w:r>
          </w:p>
          <w:p w:rsidR="00A80875" w:rsidRPr="00CF4764" w:rsidRDefault="00A80875" w:rsidP="00F955F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การรวม </w:t>
            </w:r>
            <w:r w:rsidRPr="00CF4764">
              <w:rPr>
                <w:b/>
                <w:bCs/>
              </w:rPr>
              <w:t>: -</w:t>
            </w:r>
          </w:p>
          <w:p w:rsidR="00A80875" w:rsidRPr="00CF4764" w:rsidRDefault="00A80875" w:rsidP="00F955F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การขยาย </w:t>
            </w:r>
            <w:r w:rsidRPr="00CF4764">
              <w:rPr>
                <w:b/>
                <w:bCs/>
              </w:rPr>
              <w:t>: -</w:t>
            </w:r>
          </w:p>
          <w:p w:rsidR="00A80875" w:rsidRPr="00CF4764" w:rsidRDefault="00A80875" w:rsidP="00F955F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การรับทอดคุณสมบัติ</w:t>
            </w:r>
            <w:r w:rsidRPr="00CF4764">
              <w:rPr>
                <w:b/>
                <w:bCs/>
              </w:rPr>
              <w:t xml:space="preserve"> :</w:t>
            </w:r>
            <w:r w:rsidRPr="00CF4764">
              <w:rPr>
                <w:rFonts w:hint="cs"/>
                <w:b/>
                <w:bCs/>
                <w:cs/>
              </w:rPr>
              <w:t xml:space="preserve"> -</w:t>
            </w:r>
          </w:p>
        </w:tc>
      </w:tr>
      <w:tr w:rsidR="00A80875" w:rsidRPr="003952A3" w:rsidTr="00CF4764">
        <w:tc>
          <w:tcPr>
            <w:tcW w:w="2552" w:type="dxa"/>
            <w:shd w:val="clear" w:color="auto" w:fill="auto"/>
          </w:tcPr>
          <w:p w:rsidR="00A80875" w:rsidRPr="00CF4764" w:rsidRDefault="00A80875" w:rsidP="00F955F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เงื่อนไขก่อนการทำงาน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3"/>
            <w:shd w:val="clear" w:color="auto" w:fill="auto"/>
          </w:tcPr>
          <w:p w:rsidR="00A80875" w:rsidRDefault="00A80875" w:rsidP="00F955F1">
            <w:pPr>
              <w:pStyle w:val="ae"/>
            </w:pPr>
            <w:r w:rsidRPr="00741D7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41D7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741D78">
              <w:t xml:space="preserve"> “SETTING” </w:t>
            </w:r>
            <w:r w:rsidRPr="00741D78">
              <w:rPr>
                <w:rFonts w:hint="cs"/>
                <w:cs/>
              </w:rPr>
              <w:t xml:space="preserve">และเลือกเมนู </w:t>
            </w:r>
            <w:r w:rsidRPr="00741D78">
              <w:t>“</w:t>
            </w:r>
            <w:r w:rsidRPr="00741D7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ผู้แต่ง</w:t>
            </w:r>
            <w:r w:rsidRPr="00741D78">
              <w:t>”</w:t>
            </w:r>
          </w:p>
          <w:p w:rsidR="00A80875" w:rsidRPr="00741D78" w:rsidRDefault="00A80875" w:rsidP="00F955F1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2. ต้องมีรายการ</w:t>
            </w:r>
            <w:r>
              <w:rPr>
                <w:cs/>
              </w:rPr>
              <w:t>ผู้แต่ง</w:t>
            </w:r>
          </w:p>
        </w:tc>
      </w:tr>
    </w:tbl>
    <w:p w:rsidR="00C002B6" w:rsidRDefault="00C002B6" w:rsidP="00A80875">
      <w:pPr>
        <w:rPr>
          <w:cs/>
        </w:rPr>
      </w:pPr>
    </w:p>
    <w:p w:rsidR="00A80875" w:rsidRDefault="00C002B6" w:rsidP="00A80875">
      <w:pPr>
        <w:rPr>
          <w:cs/>
        </w:rPr>
      </w:pPr>
      <w:r>
        <w:rPr>
          <w:cs/>
        </w:rPr>
        <w:br w:type="page"/>
      </w:r>
      <w:r>
        <w:rPr>
          <w:rFonts w:hint="cs"/>
          <w:cs/>
        </w:rPr>
        <w:lastRenderedPageBreak/>
        <w:t xml:space="preserve">ตารางที่ </w:t>
      </w:r>
      <w:r>
        <w:t xml:space="preserve">3-16 </w:t>
      </w:r>
      <w:r>
        <w:rPr>
          <w:rFonts w:hint="cs"/>
          <w:cs/>
        </w:rPr>
        <w:t>คำอธิบายยู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 </w:t>
      </w:r>
      <w:r>
        <w:t>UC8</w:t>
      </w:r>
      <w:r>
        <w:rPr>
          <w:rFonts w:hint="cs"/>
          <w:cs/>
        </w:rPr>
        <w:t>(ต่อ)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3544"/>
        <w:gridCol w:w="3544"/>
      </w:tblGrid>
      <w:tr w:rsidR="00F955F1" w:rsidTr="00CF4764">
        <w:tc>
          <w:tcPr>
            <w:tcW w:w="2552" w:type="dxa"/>
            <w:shd w:val="clear" w:color="auto" w:fill="auto"/>
          </w:tcPr>
          <w:p w:rsidR="00F955F1" w:rsidRPr="00CF4764" w:rsidRDefault="00F955F1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เงื่อนไขหลังการทำงาน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F955F1" w:rsidRDefault="00F955F1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แสดงข้อมูลรายการ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>ที่ถูกแก้ไข</w:t>
            </w:r>
          </w:p>
        </w:tc>
      </w:tr>
      <w:tr w:rsidR="00F955F1" w:rsidRPr="00CF4764" w:rsidTr="00C002B6">
        <w:tc>
          <w:tcPr>
            <w:tcW w:w="2552" w:type="dxa"/>
            <w:shd w:val="clear" w:color="auto" w:fill="auto"/>
          </w:tcPr>
          <w:p w:rsidR="00F955F1" w:rsidRPr="00CF4764" w:rsidRDefault="00F955F1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ขั้นตอนการทำงานปกติ </w:t>
            </w:r>
            <w:r w:rsidRPr="00CF4764">
              <w:rPr>
                <w:b/>
                <w:bCs/>
              </w:rPr>
              <w:t>:</w:t>
            </w:r>
          </w:p>
        </w:tc>
        <w:tc>
          <w:tcPr>
            <w:tcW w:w="3544" w:type="dxa"/>
            <w:shd w:val="clear" w:color="auto" w:fill="auto"/>
          </w:tcPr>
          <w:p w:rsidR="00F955F1" w:rsidRPr="00CF4764" w:rsidRDefault="00F955F1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ผู้ใช้งาน</w:t>
            </w:r>
          </w:p>
        </w:tc>
        <w:tc>
          <w:tcPr>
            <w:tcW w:w="3544" w:type="dxa"/>
            <w:shd w:val="clear" w:color="auto" w:fill="auto"/>
          </w:tcPr>
          <w:p w:rsidR="00F955F1" w:rsidRPr="00CF4764" w:rsidRDefault="00F955F1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ระบบ</w:t>
            </w:r>
          </w:p>
        </w:tc>
      </w:tr>
      <w:tr w:rsidR="00F955F1" w:rsidRPr="00286180" w:rsidTr="00C002B6">
        <w:tc>
          <w:tcPr>
            <w:tcW w:w="2552" w:type="dxa"/>
            <w:shd w:val="clear" w:color="auto" w:fill="auto"/>
          </w:tcPr>
          <w:p w:rsidR="00F955F1" w:rsidRPr="003952A3" w:rsidRDefault="00F955F1" w:rsidP="004812C9">
            <w:pPr>
              <w:pStyle w:val="ae"/>
            </w:pPr>
          </w:p>
        </w:tc>
        <w:tc>
          <w:tcPr>
            <w:tcW w:w="3544" w:type="dxa"/>
            <w:shd w:val="clear" w:color="auto" w:fill="auto"/>
          </w:tcPr>
          <w:p w:rsidR="00F955F1" w:rsidRPr="000A681E" w:rsidRDefault="00F955F1" w:rsidP="004812C9">
            <w:pPr>
              <w:pStyle w:val="ae"/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</w:t>
            </w:r>
            <w:r w:rsidRPr="000A681E">
              <w:t>”</w:t>
            </w:r>
          </w:p>
          <w:p w:rsidR="00F955F1" w:rsidRPr="00CF4764" w:rsidRDefault="00F955F1" w:rsidP="004812C9">
            <w:pPr>
              <w:pStyle w:val="ae"/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ผู้แต่ง</w:t>
            </w:r>
            <w:r w:rsidRPr="000A681E">
              <w:t>”</w:t>
            </w:r>
          </w:p>
          <w:p w:rsidR="00C002B6" w:rsidRDefault="00F955F1" w:rsidP="004812C9">
            <w:pPr>
              <w:pStyle w:val="ae"/>
              <w:rPr>
                <w:sz w:val="24"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กดปุ่มแก้ไขภายในตารางรายการ</w:t>
            </w:r>
          </w:p>
          <w:p w:rsidR="00F955F1" w:rsidRPr="00CF4764" w:rsidRDefault="00F955F1" w:rsidP="004812C9">
            <w:pPr>
              <w:pStyle w:val="ae"/>
              <w:rPr>
                <w:sz w:val="24"/>
                <w:cs/>
              </w:rPr>
            </w:pPr>
            <w:r>
              <w:rPr>
                <w:cs/>
              </w:rPr>
              <w:t>ผู้แต่ง</w:t>
            </w:r>
          </w:p>
          <w:p w:rsidR="00F955F1" w:rsidRDefault="00F955F1" w:rsidP="004812C9">
            <w:pPr>
              <w:pStyle w:val="ae"/>
            </w:pPr>
          </w:p>
          <w:p w:rsidR="00F955F1" w:rsidRPr="00286180" w:rsidRDefault="00F955F1" w:rsidP="004812C9">
            <w:pPr>
              <w:pStyle w:val="ae"/>
              <w:rPr>
                <w:cs/>
              </w:rPr>
            </w:pPr>
            <w:r>
              <w:t xml:space="preserve">5. </w:t>
            </w:r>
            <w:r>
              <w:rPr>
                <w:rFonts w:hint="cs"/>
                <w:cs/>
              </w:rPr>
              <w:t>แก้ไขข้อมูลของ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 xml:space="preserve"> แล้วกดปุ่มยืนยัน</w:t>
            </w:r>
          </w:p>
        </w:tc>
        <w:tc>
          <w:tcPr>
            <w:tcW w:w="3544" w:type="dxa"/>
            <w:shd w:val="clear" w:color="auto" w:fill="auto"/>
          </w:tcPr>
          <w:p w:rsidR="00F955F1" w:rsidRDefault="00F955F1" w:rsidP="004812C9">
            <w:pPr>
              <w:pStyle w:val="ae"/>
            </w:pPr>
          </w:p>
          <w:p w:rsidR="00F955F1" w:rsidRDefault="00F955F1" w:rsidP="004812C9">
            <w:pPr>
              <w:pStyle w:val="ae"/>
            </w:pPr>
          </w:p>
          <w:p w:rsidR="00F955F1" w:rsidRDefault="00F955F1" w:rsidP="004812C9">
            <w:pPr>
              <w:pStyle w:val="ae"/>
            </w:pPr>
          </w:p>
          <w:p w:rsidR="00F955F1" w:rsidRPr="00741D78" w:rsidRDefault="00F955F1" w:rsidP="004812C9">
            <w:pPr>
              <w:pStyle w:val="ae"/>
            </w:pPr>
          </w:p>
          <w:p w:rsidR="00F955F1" w:rsidRDefault="00F955F1" w:rsidP="004812C9">
            <w:pPr>
              <w:pStyle w:val="ae"/>
            </w:pPr>
            <w:r>
              <w:rPr>
                <w:rFonts w:hint="cs"/>
                <w:cs/>
              </w:rPr>
              <w:t>4. แสดงแบบฟอร์มในการแก้ไขข้อมูล</w:t>
            </w:r>
          </w:p>
          <w:p w:rsidR="00F955F1" w:rsidRDefault="00F955F1" w:rsidP="004812C9">
            <w:pPr>
              <w:pStyle w:val="ae"/>
            </w:pPr>
          </w:p>
          <w:p w:rsidR="00F955F1" w:rsidRDefault="00F955F1" w:rsidP="004812C9">
            <w:pPr>
              <w:pStyle w:val="ae"/>
            </w:pPr>
          </w:p>
          <w:p w:rsidR="00F955F1" w:rsidRDefault="00F955F1" w:rsidP="004812C9">
            <w:pPr>
              <w:pStyle w:val="ae"/>
            </w:pPr>
            <w:r>
              <w:rPr>
                <w:rFonts w:hint="cs"/>
                <w:cs/>
              </w:rPr>
              <w:t>6. ทำการบันทึกข้อมูล</w:t>
            </w:r>
          </w:p>
          <w:p w:rsidR="00F955F1" w:rsidRPr="00286180" w:rsidRDefault="00F955F1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7. แสดงรายการ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>ที่ถูกแก้ไข</w:t>
            </w:r>
          </w:p>
        </w:tc>
      </w:tr>
      <w:tr w:rsidR="00F955F1" w:rsidRPr="003952A3" w:rsidTr="00CF4764">
        <w:tc>
          <w:tcPr>
            <w:tcW w:w="2552" w:type="dxa"/>
            <w:shd w:val="clear" w:color="auto" w:fill="auto"/>
          </w:tcPr>
          <w:p w:rsidR="00F955F1" w:rsidRPr="00CF4764" w:rsidRDefault="00F955F1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เงื่อนไขการทำงานพิเศษ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F955F1" w:rsidRPr="003952A3" w:rsidRDefault="00F955F1" w:rsidP="004812C9">
            <w:pPr>
              <w:pStyle w:val="ae"/>
              <w:rPr>
                <w:cs/>
              </w:rPr>
            </w:pPr>
            <w:r>
              <w:t>-</w:t>
            </w:r>
          </w:p>
        </w:tc>
      </w:tr>
    </w:tbl>
    <w:p w:rsidR="00F955F1" w:rsidRDefault="00F955F1" w:rsidP="00A80875">
      <w:pPr>
        <w:rPr>
          <w:cs/>
        </w:rPr>
      </w:pPr>
    </w:p>
    <w:p w:rsidR="00A80875" w:rsidRDefault="00A80875" w:rsidP="00A80875"/>
    <w:p w:rsidR="00A80875" w:rsidRPr="00C002B6" w:rsidRDefault="00F955F1" w:rsidP="00A80875">
      <w:pPr>
        <w:rPr>
          <w:cs/>
        </w:rPr>
      </w:pPr>
      <w:r>
        <w:br w:type="page"/>
      </w:r>
      <w:r w:rsidR="00C002B6">
        <w:rPr>
          <w:rFonts w:hint="cs"/>
          <w:cs/>
        </w:rPr>
        <w:lastRenderedPageBreak/>
        <w:t xml:space="preserve">ตารางที่ </w:t>
      </w:r>
      <w:r w:rsidR="00C002B6">
        <w:t xml:space="preserve">3-17 </w:t>
      </w:r>
      <w:r w:rsidR="00C002B6">
        <w:rPr>
          <w:rFonts w:hint="cs"/>
          <w:cs/>
        </w:rPr>
        <w:t>คำอธิบายยู</w:t>
      </w:r>
      <w:proofErr w:type="spellStart"/>
      <w:r w:rsidR="00C002B6">
        <w:rPr>
          <w:rFonts w:hint="cs"/>
          <w:cs/>
        </w:rPr>
        <w:t>เค</w:t>
      </w:r>
      <w:proofErr w:type="spellEnd"/>
      <w:r w:rsidR="00C002B6">
        <w:rPr>
          <w:rFonts w:hint="cs"/>
          <w:cs/>
        </w:rPr>
        <w:t xml:space="preserve">ส </w:t>
      </w:r>
      <w:r w:rsidR="00C002B6">
        <w:t>UC9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2694"/>
        <w:gridCol w:w="1984"/>
        <w:gridCol w:w="2410"/>
      </w:tblGrid>
      <w:tr w:rsidR="00A80875" w:rsidRPr="003952A3" w:rsidTr="00CF4764">
        <w:tc>
          <w:tcPr>
            <w:tcW w:w="5246" w:type="dxa"/>
            <w:gridSpan w:val="2"/>
            <w:shd w:val="clear" w:color="auto" w:fill="auto"/>
          </w:tcPr>
          <w:p w:rsidR="00A80875" w:rsidRPr="003952A3" w:rsidRDefault="00A80875" w:rsidP="00F955F1">
            <w:pPr>
              <w:pStyle w:val="ae"/>
            </w:pPr>
            <w:r w:rsidRPr="00CF4764">
              <w:rPr>
                <w:rFonts w:hint="cs"/>
                <w:b/>
                <w:bCs/>
                <w:cs/>
              </w:rPr>
              <w:t>ชื่อ</w:t>
            </w:r>
            <w:proofErr w:type="spellStart"/>
            <w:r w:rsidRPr="00CF4764">
              <w:rPr>
                <w:rFonts w:hint="cs"/>
                <w:b/>
                <w:bCs/>
                <w:cs/>
              </w:rPr>
              <w:t>ยูสเค</w:t>
            </w:r>
            <w:proofErr w:type="spellEnd"/>
            <w:r w:rsidRPr="00CF4764">
              <w:rPr>
                <w:rFonts w:hint="cs"/>
                <w:b/>
                <w:bCs/>
                <w:cs/>
              </w:rPr>
              <w:t xml:space="preserve">ส </w:t>
            </w:r>
            <w:r w:rsidRPr="00CF4764">
              <w:rPr>
                <w:b/>
                <w:bCs/>
              </w:rPr>
              <w:t>: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จัดการผู้แต่ง</w:t>
            </w:r>
            <w:r>
              <w:t>(</w:t>
            </w:r>
            <w:r>
              <w:rPr>
                <w:rFonts w:hint="cs"/>
                <w:cs/>
              </w:rPr>
              <w:t>ลบ</w:t>
            </w:r>
            <w:r>
              <w:t>)</w:t>
            </w:r>
          </w:p>
        </w:tc>
        <w:tc>
          <w:tcPr>
            <w:tcW w:w="1984" w:type="dxa"/>
            <w:shd w:val="clear" w:color="auto" w:fill="auto"/>
          </w:tcPr>
          <w:p w:rsidR="00A80875" w:rsidRPr="00CF4764" w:rsidRDefault="00A80875" w:rsidP="00F955F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รหัส </w:t>
            </w:r>
            <w:r w:rsidRPr="00CF4764">
              <w:rPr>
                <w:b/>
                <w:bCs/>
              </w:rPr>
              <w:t>:</w:t>
            </w:r>
            <w:r w:rsidR="00C002B6">
              <w:rPr>
                <w:b/>
                <w:bCs/>
              </w:rPr>
              <w:t>UC9</w:t>
            </w:r>
          </w:p>
        </w:tc>
        <w:tc>
          <w:tcPr>
            <w:tcW w:w="2410" w:type="dxa"/>
            <w:shd w:val="clear" w:color="auto" w:fill="auto"/>
          </w:tcPr>
          <w:p w:rsidR="00A80875" w:rsidRPr="00CF4764" w:rsidRDefault="00A80875" w:rsidP="00F955F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ระดับความสำคัญ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A80875" w:rsidRPr="003952A3" w:rsidTr="00CF4764">
        <w:tc>
          <w:tcPr>
            <w:tcW w:w="5246" w:type="dxa"/>
            <w:gridSpan w:val="2"/>
            <w:shd w:val="clear" w:color="auto" w:fill="auto"/>
          </w:tcPr>
          <w:p w:rsidR="00A80875" w:rsidRPr="003952A3" w:rsidRDefault="00A80875" w:rsidP="00F955F1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ผู้กระทำหลัก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4394" w:type="dxa"/>
            <w:gridSpan w:val="2"/>
            <w:shd w:val="clear" w:color="auto" w:fill="auto"/>
          </w:tcPr>
          <w:p w:rsidR="00A80875" w:rsidRPr="00CF4764" w:rsidRDefault="00A80875" w:rsidP="00F955F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ระดับความซับซ้อน</w:t>
            </w:r>
            <w:r w:rsidRPr="00CF4764">
              <w:rPr>
                <w:b/>
                <w:bCs/>
              </w:rPr>
              <w:t xml:space="preserve"> : </w:t>
            </w:r>
            <w:r>
              <w:rPr>
                <w:rFonts w:hint="cs"/>
                <w:cs/>
              </w:rPr>
              <w:t>กลาง</w:t>
            </w:r>
          </w:p>
        </w:tc>
      </w:tr>
      <w:tr w:rsidR="00A80875" w:rsidRPr="003952A3" w:rsidTr="00CF4764">
        <w:tc>
          <w:tcPr>
            <w:tcW w:w="9640" w:type="dxa"/>
            <w:gridSpan w:val="4"/>
            <w:shd w:val="clear" w:color="auto" w:fill="auto"/>
          </w:tcPr>
          <w:p w:rsidR="00A80875" w:rsidRPr="00CF4764" w:rsidRDefault="00A80875" w:rsidP="00F955F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ผู้มีส่วนเกี่ยวข้อง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cs/>
              </w:rPr>
              <w:t>บรรณารักษ์</w:t>
            </w:r>
            <w:r w:rsidRPr="004E03F9">
              <w:rPr>
                <w:rFonts w:hint="cs"/>
                <w:cs/>
              </w:rPr>
              <w:t>ห้องสมุด</w:t>
            </w:r>
          </w:p>
        </w:tc>
      </w:tr>
      <w:tr w:rsidR="00A80875" w:rsidRPr="003952A3" w:rsidTr="00CF4764">
        <w:tc>
          <w:tcPr>
            <w:tcW w:w="9640" w:type="dxa"/>
            <w:gridSpan w:val="4"/>
            <w:shd w:val="clear" w:color="auto" w:fill="auto"/>
          </w:tcPr>
          <w:p w:rsidR="00A80875" w:rsidRPr="00873F58" w:rsidRDefault="00A80875" w:rsidP="00F955F1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คำอธิบาย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เป็น</w:t>
            </w:r>
            <w:proofErr w:type="spellStart"/>
            <w:r>
              <w:rPr>
                <w:rFonts w:hint="cs"/>
                <w:cs/>
              </w:rPr>
              <w:t>ยูสเค</w:t>
            </w:r>
            <w:proofErr w:type="spellEnd"/>
            <w:r>
              <w:rPr>
                <w:rFonts w:hint="cs"/>
                <w:cs/>
              </w:rPr>
              <w:t>สที่ใช้งานสำหรับลบข้อมูลผู้แต่ง เมื่อมีข้อมูลที่ผิดพลาดจากการเพิ่มหรือไม่ต้องการข้อมูลผู้แต่งนั้นแล้ว</w:t>
            </w:r>
          </w:p>
        </w:tc>
      </w:tr>
      <w:tr w:rsidR="00A80875" w:rsidRPr="003952A3" w:rsidTr="00CF4764">
        <w:tc>
          <w:tcPr>
            <w:tcW w:w="9640" w:type="dxa"/>
            <w:gridSpan w:val="4"/>
            <w:shd w:val="clear" w:color="auto" w:fill="auto"/>
          </w:tcPr>
          <w:p w:rsidR="00A80875" w:rsidRPr="00CF4764" w:rsidRDefault="00A80875" w:rsidP="00F955F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สิ่งกระตุ้น</w:t>
            </w:r>
            <w:r w:rsidRPr="00CF4764">
              <w:rPr>
                <w:b/>
                <w:bCs/>
              </w:rP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รใช้งานสำหรับลบข้อมูลผู้แต่ง</w:t>
            </w:r>
          </w:p>
          <w:p w:rsidR="00A80875" w:rsidRPr="00CF4764" w:rsidRDefault="00A80875" w:rsidP="00F955F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ประเภทของสิ่งกระตุ้น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  <w:tr w:rsidR="00A80875" w:rsidRPr="003952A3" w:rsidTr="00CF4764">
        <w:tc>
          <w:tcPr>
            <w:tcW w:w="9640" w:type="dxa"/>
            <w:gridSpan w:val="4"/>
            <w:shd w:val="clear" w:color="auto" w:fill="auto"/>
          </w:tcPr>
          <w:p w:rsidR="00A80875" w:rsidRPr="00CF4764" w:rsidRDefault="00A80875" w:rsidP="00F955F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ความสัมพันธ์</w:t>
            </w:r>
          </w:p>
          <w:p w:rsidR="00A80875" w:rsidRPr="00CF4764" w:rsidRDefault="00A80875" w:rsidP="00F955F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ความเกี่ยวเนื่อง</w:t>
            </w:r>
            <w:r w:rsidRPr="00CF4764">
              <w:rPr>
                <w:b/>
                <w:bCs/>
              </w:rPr>
              <w:t xml:space="preserve"> : -</w:t>
            </w:r>
          </w:p>
          <w:p w:rsidR="00A80875" w:rsidRPr="00CF4764" w:rsidRDefault="00A80875" w:rsidP="00F955F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การรวม </w:t>
            </w:r>
            <w:r w:rsidRPr="00CF4764">
              <w:rPr>
                <w:b/>
                <w:bCs/>
              </w:rPr>
              <w:t>: -</w:t>
            </w:r>
          </w:p>
          <w:p w:rsidR="00A80875" w:rsidRPr="00CF4764" w:rsidRDefault="00A80875" w:rsidP="00F955F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การขยาย </w:t>
            </w:r>
            <w:r w:rsidRPr="00CF4764">
              <w:rPr>
                <w:b/>
                <w:bCs/>
              </w:rPr>
              <w:t>: -</w:t>
            </w:r>
          </w:p>
          <w:p w:rsidR="00A80875" w:rsidRPr="00CF4764" w:rsidRDefault="00A80875" w:rsidP="00F955F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การรับทอดคุณสมบัติ</w:t>
            </w:r>
            <w:r w:rsidRPr="00CF4764">
              <w:rPr>
                <w:b/>
                <w:bCs/>
              </w:rPr>
              <w:t xml:space="preserve"> :</w:t>
            </w:r>
            <w:r w:rsidRPr="00CF4764">
              <w:rPr>
                <w:rFonts w:hint="cs"/>
                <w:b/>
                <w:bCs/>
                <w:cs/>
              </w:rPr>
              <w:t xml:space="preserve"> -</w:t>
            </w:r>
          </w:p>
        </w:tc>
      </w:tr>
      <w:tr w:rsidR="00A80875" w:rsidRPr="003952A3" w:rsidTr="00CF4764">
        <w:tc>
          <w:tcPr>
            <w:tcW w:w="2552" w:type="dxa"/>
            <w:shd w:val="clear" w:color="auto" w:fill="auto"/>
          </w:tcPr>
          <w:p w:rsidR="00A80875" w:rsidRPr="00CF4764" w:rsidRDefault="00A80875" w:rsidP="00F955F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เงื่อนไขก่อนการทำงาน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3"/>
            <w:shd w:val="clear" w:color="auto" w:fill="auto"/>
          </w:tcPr>
          <w:p w:rsidR="00A80875" w:rsidRDefault="00A80875" w:rsidP="00F955F1">
            <w:pPr>
              <w:pStyle w:val="ae"/>
            </w:pPr>
            <w:r w:rsidRPr="00741D7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41D7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741D78">
              <w:t xml:space="preserve"> “SETTING” </w:t>
            </w:r>
            <w:r w:rsidRPr="00741D78">
              <w:rPr>
                <w:rFonts w:hint="cs"/>
                <w:cs/>
              </w:rPr>
              <w:t xml:space="preserve">และเลือกเมนู </w:t>
            </w:r>
            <w:r w:rsidRPr="00741D78">
              <w:t>“</w:t>
            </w:r>
            <w:r w:rsidRPr="00741D7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ผู้แต่ง</w:t>
            </w:r>
            <w:r w:rsidRPr="00741D78">
              <w:t>”</w:t>
            </w:r>
          </w:p>
          <w:p w:rsidR="00A80875" w:rsidRPr="00741D78" w:rsidRDefault="00A80875" w:rsidP="00F955F1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2. ต้องมีรายการผู้แต่ง</w:t>
            </w:r>
          </w:p>
        </w:tc>
      </w:tr>
    </w:tbl>
    <w:p w:rsidR="00A80875" w:rsidRPr="00C002B6" w:rsidRDefault="00C002B6" w:rsidP="00A80875">
      <w:pPr>
        <w:rPr>
          <w:cs/>
        </w:rPr>
      </w:pPr>
      <w:r>
        <w:rPr>
          <w:rFonts w:hint="cs"/>
          <w:cs/>
        </w:rPr>
        <w:lastRenderedPageBreak/>
        <w:t xml:space="preserve">ตารางที่ </w:t>
      </w:r>
      <w:r>
        <w:t xml:space="preserve">3-18 </w:t>
      </w:r>
      <w:r>
        <w:rPr>
          <w:rFonts w:hint="cs"/>
          <w:cs/>
        </w:rPr>
        <w:t>คำอธิบายยู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 </w:t>
      </w:r>
      <w:r>
        <w:t>UC9</w:t>
      </w:r>
      <w:r>
        <w:rPr>
          <w:rFonts w:hint="cs"/>
          <w:cs/>
        </w:rPr>
        <w:t>(ต่อ)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3544"/>
        <w:gridCol w:w="3544"/>
      </w:tblGrid>
      <w:tr w:rsidR="00F955F1" w:rsidTr="00CF4764">
        <w:tc>
          <w:tcPr>
            <w:tcW w:w="2552" w:type="dxa"/>
            <w:shd w:val="clear" w:color="auto" w:fill="auto"/>
          </w:tcPr>
          <w:p w:rsidR="00F955F1" w:rsidRPr="00CF4764" w:rsidRDefault="00F955F1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เงื่อนไขหลังการทำงาน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F955F1" w:rsidRDefault="00F955F1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รายการผู้แต่งที่ลบถูกลบออกจากตาราง</w:t>
            </w:r>
          </w:p>
        </w:tc>
      </w:tr>
      <w:tr w:rsidR="00F955F1" w:rsidRPr="00CF4764" w:rsidTr="00CF4764">
        <w:tc>
          <w:tcPr>
            <w:tcW w:w="2552" w:type="dxa"/>
            <w:shd w:val="clear" w:color="auto" w:fill="auto"/>
          </w:tcPr>
          <w:p w:rsidR="00F955F1" w:rsidRPr="00CF4764" w:rsidRDefault="00F955F1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ขั้นตอนการทำงานปกติ </w:t>
            </w:r>
            <w:r w:rsidRPr="00CF4764">
              <w:rPr>
                <w:b/>
                <w:bCs/>
              </w:rPr>
              <w:t>:</w:t>
            </w:r>
          </w:p>
        </w:tc>
        <w:tc>
          <w:tcPr>
            <w:tcW w:w="3544" w:type="dxa"/>
            <w:shd w:val="clear" w:color="auto" w:fill="auto"/>
          </w:tcPr>
          <w:p w:rsidR="00F955F1" w:rsidRPr="00CF4764" w:rsidRDefault="00F955F1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ผู้ใช้งาน</w:t>
            </w:r>
          </w:p>
        </w:tc>
        <w:tc>
          <w:tcPr>
            <w:tcW w:w="3544" w:type="dxa"/>
            <w:shd w:val="clear" w:color="auto" w:fill="auto"/>
          </w:tcPr>
          <w:p w:rsidR="00F955F1" w:rsidRPr="00CF4764" w:rsidRDefault="00F955F1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ระบบ</w:t>
            </w:r>
          </w:p>
        </w:tc>
      </w:tr>
      <w:tr w:rsidR="00F955F1" w:rsidRPr="00286180" w:rsidTr="00CF4764">
        <w:tc>
          <w:tcPr>
            <w:tcW w:w="2552" w:type="dxa"/>
            <w:shd w:val="clear" w:color="auto" w:fill="auto"/>
          </w:tcPr>
          <w:p w:rsidR="00F955F1" w:rsidRPr="003952A3" w:rsidRDefault="00F955F1" w:rsidP="004812C9">
            <w:pPr>
              <w:pStyle w:val="ae"/>
            </w:pPr>
          </w:p>
        </w:tc>
        <w:tc>
          <w:tcPr>
            <w:tcW w:w="3544" w:type="dxa"/>
            <w:shd w:val="clear" w:color="auto" w:fill="auto"/>
          </w:tcPr>
          <w:p w:rsidR="00F955F1" w:rsidRPr="000A681E" w:rsidRDefault="00F955F1" w:rsidP="004812C9">
            <w:pPr>
              <w:pStyle w:val="ae"/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</w:t>
            </w:r>
            <w:r w:rsidRPr="000A681E">
              <w:t>”</w:t>
            </w:r>
          </w:p>
          <w:p w:rsidR="00F955F1" w:rsidRPr="00CF4764" w:rsidRDefault="00F955F1" w:rsidP="004812C9">
            <w:pPr>
              <w:pStyle w:val="ae"/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ผู้แต่ง</w:t>
            </w:r>
            <w:r w:rsidRPr="000A681E">
              <w:t>”</w:t>
            </w:r>
          </w:p>
          <w:p w:rsidR="00F955F1" w:rsidRPr="00CF4764" w:rsidRDefault="00F955F1" w:rsidP="004812C9">
            <w:pPr>
              <w:pStyle w:val="ae"/>
              <w:rPr>
                <w:sz w:val="24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กดปุ่มลบภายในตารางรายการ</w:t>
            </w:r>
            <w:r>
              <w:rPr>
                <w:rFonts w:hint="cs"/>
                <w:cs/>
              </w:rPr>
              <w:t>ผู้แต่ง</w:t>
            </w:r>
          </w:p>
          <w:p w:rsidR="00F955F1" w:rsidRDefault="00F955F1" w:rsidP="004812C9">
            <w:pPr>
              <w:pStyle w:val="ae"/>
            </w:pPr>
          </w:p>
          <w:p w:rsidR="00F955F1" w:rsidRPr="00286180" w:rsidRDefault="00F955F1" w:rsidP="004812C9">
            <w:pPr>
              <w:pStyle w:val="ae"/>
              <w:rPr>
                <w:cs/>
              </w:rPr>
            </w:pPr>
            <w:r>
              <w:t xml:space="preserve">5.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3544" w:type="dxa"/>
            <w:shd w:val="clear" w:color="auto" w:fill="auto"/>
          </w:tcPr>
          <w:p w:rsidR="00F955F1" w:rsidRDefault="00F955F1" w:rsidP="004812C9">
            <w:pPr>
              <w:pStyle w:val="ae"/>
            </w:pPr>
          </w:p>
          <w:p w:rsidR="00F955F1" w:rsidRDefault="00F955F1" w:rsidP="004812C9">
            <w:pPr>
              <w:pStyle w:val="ae"/>
            </w:pPr>
          </w:p>
          <w:p w:rsidR="00F955F1" w:rsidRPr="00A80875" w:rsidRDefault="00F955F1" w:rsidP="004812C9">
            <w:pPr>
              <w:pStyle w:val="ae"/>
            </w:pPr>
          </w:p>
          <w:p w:rsidR="00F955F1" w:rsidRDefault="00F955F1" w:rsidP="004812C9">
            <w:pPr>
              <w:pStyle w:val="ae"/>
            </w:pPr>
            <w:r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  <w:p w:rsidR="00F955F1" w:rsidRDefault="00F955F1" w:rsidP="004812C9">
            <w:pPr>
              <w:pStyle w:val="ae"/>
            </w:pPr>
          </w:p>
          <w:p w:rsidR="00F955F1" w:rsidRDefault="00F955F1" w:rsidP="004812C9">
            <w:pPr>
              <w:pStyle w:val="ae"/>
            </w:pPr>
            <w:r>
              <w:rPr>
                <w:rFonts w:hint="cs"/>
                <w:cs/>
              </w:rPr>
              <w:t>6. ทำการบันทึกข้อมูล</w:t>
            </w:r>
          </w:p>
          <w:p w:rsidR="00F955F1" w:rsidRPr="00286180" w:rsidRDefault="00F955F1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7. รายการผู้แต่งที่ลบถูกลบออกจากตาราง</w:t>
            </w:r>
          </w:p>
        </w:tc>
      </w:tr>
      <w:tr w:rsidR="00F955F1" w:rsidRPr="003952A3" w:rsidTr="00CF4764">
        <w:tc>
          <w:tcPr>
            <w:tcW w:w="2552" w:type="dxa"/>
            <w:shd w:val="clear" w:color="auto" w:fill="auto"/>
          </w:tcPr>
          <w:p w:rsidR="00F955F1" w:rsidRPr="00CF4764" w:rsidRDefault="00F955F1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เงื่อนไขการทำงานพิเศษ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F955F1" w:rsidRPr="003952A3" w:rsidRDefault="00F955F1" w:rsidP="004812C9">
            <w:pPr>
              <w:pStyle w:val="ae"/>
              <w:rPr>
                <w:cs/>
              </w:rPr>
            </w:pPr>
            <w:r>
              <w:t>-</w:t>
            </w:r>
          </w:p>
        </w:tc>
      </w:tr>
    </w:tbl>
    <w:p w:rsidR="00F955F1" w:rsidRDefault="00F955F1" w:rsidP="00A80875">
      <w:pPr>
        <w:rPr>
          <w:cs/>
        </w:rPr>
      </w:pPr>
    </w:p>
    <w:p w:rsidR="00CD6331" w:rsidRDefault="00A80875" w:rsidP="00F4778C">
      <w:pPr>
        <w:rPr>
          <w:cs/>
        </w:rPr>
      </w:pPr>
      <w:r>
        <w:rPr>
          <w:cs/>
        </w:rPr>
        <w:br w:type="page"/>
      </w:r>
      <w:r w:rsidR="00F4778C">
        <w:rPr>
          <w:rFonts w:hint="cs"/>
          <w:cs/>
        </w:rPr>
        <w:lastRenderedPageBreak/>
        <w:t xml:space="preserve">ตารางที่ </w:t>
      </w:r>
      <w:r w:rsidR="00F4778C">
        <w:t xml:space="preserve">3-20 </w:t>
      </w:r>
      <w:r w:rsidR="00F4778C">
        <w:rPr>
          <w:rFonts w:hint="cs"/>
          <w:cs/>
        </w:rPr>
        <w:t>คำอธิบายยู</w:t>
      </w:r>
      <w:proofErr w:type="spellStart"/>
      <w:r w:rsidR="00F4778C">
        <w:rPr>
          <w:rFonts w:hint="cs"/>
          <w:cs/>
        </w:rPr>
        <w:t>เค</w:t>
      </w:r>
      <w:proofErr w:type="spellEnd"/>
      <w:r w:rsidR="00F4778C">
        <w:rPr>
          <w:rFonts w:hint="cs"/>
          <w:cs/>
        </w:rPr>
        <w:t xml:space="preserve">ส </w:t>
      </w:r>
      <w:r w:rsidR="00F4778C">
        <w:t>UC10</w:t>
      </w:r>
      <w:r w:rsidR="00F4778C">
        <w:rPr>
          <w:rFonts w:hint="cs"/>
          <w:cs/>
        </w:rPr>
        <w:t xml:space="preserve"> 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2977"/>
        <w:gridCol w:w="1843"/>
        <w:gridCol w:w="2268"/>
      </w:tblGrid>
      <w:tr w:rsidR="00565901" w:rsidRPr="003952A3" w:rsidTr="00CF4764">
        <w:tc>
          <w:tcPr>
            <w:tcW w:w="5529" w:type="dxa"/>
            <w:gridSpan w:val="2"/>
            <w:shd w:val="clear" w:color="auto" w:fill="auto"/>
          </w:tcPr>
          <w:p w:rsidR="00565901" w:rsidRPr="003952A3" w:rsidRDefault="00565901" w:rsidP="00565901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ชื่อ</w:t>
            </w:r>
            <w:proofErr w:type="spellStart"/>
            <w:r w:rsidRPr="00CF4764">
              <w:rPr>
                <w:rFonts w:hint="cs"/>
                <w:b/>
                <w:bCs/>
                <w:cs/>
              </w:rPr>
              <w:t>ยูสเค</w:t>
            </w:r>
            <w:proofErr w:type="spellEnd"/>
            <w:r w:rsidRPr="00CF4764">
              <w:rPr>
                <w:rFonts w:hint="cs"/>
                <w:b/>
                <w:bCs/>
                <w:cs/>
              </w:rPr>
              <w:t xml:space="preserve">ส </w:t>
            </w:r>
            <w:r w:rsidRPr="00CF4764">
              <w:rPr>
                <w:b/>
                <w:bCs/>
              </w:rPr>
              <w:t>: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>
              <w:rPr>
                <w:rFonts w:hint="cs"/>
                <w:cs/>
              </w:rPr>
              <w:t>ดูรายการหนังสือ</w:t>
            </w:r>
          </w:p>
        </w:tc>
        <w:tc>
          <w:tcPr>
            <w:tcW w:w="1843" w:type="dxa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รหัส </w:t>
            </w:r>
            <w:r w:rsidRPr="00CF4764">
              <w:rPr>
                <w:b/>
                <w:bCs/>
              </w:rPr>
              <w:t>:</w:t>
            </w:r>
            <w:r w:rsidR="00F4778C">
              <w:rPr>
                <w:b/>
                <w:bCs/>
              </w:rPr>
              <w:t>UC10</w:t>
            </w:r>
          </w:p>
        </w:tc>
        <w:tc>
          <w:tcPr>
            <w:tcW w:w="2268" w:type="dxa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ระดับความสำคัญ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565901" w:rsidRPr="003952A3" w:rsidTr="00CF4764">
        <w:tc>
          <w:tcPr>
            <w:tcW w:w="5529" w:type="dxa"/>
            <w:gridSpan w:val="2"/>
            <w:shd w:val="clear" w:color="auto" w:fill="auto"/>
          </w:tcPr>
          <w:p w:rsidR="00565901" w:rsidRPr="003952A3" w:rsidRDefault="00565901" w:rsidP="00565901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ผู้กระทำหลัก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ผู้ดูแลระบบ และผู้ใช้งานทั่วไป</w:t>
            </w:r>
          </w:p>
        </w:tc>
        <w:tc>
          <w:tcPr>
            <w:tcW w:w="4111" w:type="dxa"/>
            <w:gridSpan w:val="2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ระดับความซับซ้อน</w:t>
            </w:r>
            <w:r w:rsidRPr="00CF4764">
              <w:rPr>
                <w:b/>
                <w:bCs/>
              </w:rPr>
              <w:t xml:space="preserve"> : </w:t>
            </w:r>
            <w:r w:rsidRPr="00AE5D7C">
              <w:rPr>
                <w:rFonts w:hint="cs"/>
                <w:cs/>
              </w:rPr>
              <w:t>น้อย</w:t>
            </w:r>
          </w:p>
        </w:tc>
      </w:tr>
      <w:tr w:rsidR="00565901" w:rsidRPr="003952A3" w:rsidTr="00CF4764">
        <w:tc>
          <w:tcPr>
            <w:tcW w:w="9640" w:type="dxa"/>
            <w:gridSpan w:val="4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ผู้มีส่วนเกี่ยวข้อง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cs/>
              </w:rPr>
              <w:t>บรรณารักษ์</w:t>
            </w:r>
            <w:r w:rsidRPr="004E03F9">
              <w:rPr>
                <w:rFonts w:hint="cs"/>
                <w:cs/>
              </w:rPr>
              <w:t>ห้องสมุด</w:t>
            </w:r>
          </w:p>
        </w:tc>
      </w:tr>
      <w:tr w:rsidR="00565901" w:rsidRPr="003952A3" w:rsidTr="00CF4764">
        <w:tc>
          <w:tcPr>
            <w:tcW w:w="9640" w:type="dxa"/>
            <w:gridSpan w:val="4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คำอธิบาย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เป็น</w:t>
            </w:r>
            <w:proofErr w:type="spellStart"/>
            <w:r w:rsidRPr="004E03F9">
              <w:rPr>
                <w:rFonts w:hint="cs"/>
                <w:cs/>
              </w:rPr>
              <w:t>ยูสเค</w:t>
            </w:r>
            <w:proofErr w:type="spellEnd"/>
            <w:r w:rsidRPr="004E03F9">
              <w:rPr>
                <w:rFonts w:hint="cs"/>
                <w:cs/>
              </w:rPr>
              <w:t>สที่ใช้งานสำหรับการ</w:t>
            </w:r>
            <w:r>
              <w:rPr>
                <w:rFonts w:hint="cs"/>
                <w:cs/>
              </w:rPr>
              <w:t>ดู และค้นหารายการหนังสือภายในห้องสมุด</w:t>
            </w:r>
          </w:p>
        </w:tc>
      </w:tr>
      <w:tr w:rsidR="00565901" w:rsidRPr="003952A3" w:rsidTr="00CF4764">
        <w:tc>
          <w:tcPr>
            <w:tcW w:w="9640" w:type="dxa"/>
            <w:gridSpan w:val="4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สิ่งกระตุ้น</w:t>
            </w:r>
            <w:r w:rsidRPr="00CF4764">
              <w:rPr>
                <w:b/>
                <w:bCs/>
              </w:rP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รดู และสืบค้นรายการหนังสือภายในห้องสมุด</w:t>
            </w:r>
          </w:p>
          <w:p w:rsidR="00565901" w:rsidRPr="00CF4764" w:rsidRDefault="00565901" w:rsidP="0056590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ประเภทของสิ่งกระตุ้น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  <w:tr w:rsidR="00565901" w:rsidRPr="003952A3" w:rsidTr="00CF4764">
        <w:tc>
          <w:tcPr>
            <w:tcW w:w="9640" w:type="dxa"/>
            <w:gridSpan w:val="4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ความสัมพันธ์</w:t>
            </w:r>
          </w:p>
          <w:p w:rsidR="00565901" w:rsidRPr="00CF4764" w:rsidRDefault="00565901" w:rsidP="0056590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ความเกี่ยวเนื่อง</w:t>
            </w:r>
            <w:r w:rsidRPr="00CF4764">
              <w:rPr>
                <w:b/>
                <w:bCs/>
              </w:rPr>
              <w:t xml:space="preserve"> : -</w:t>
            </w:r>
          </w:p>
          <w:p w:rsidR="00565901" w:rsidRPr="00CF4764" w:rsidRDefault="00565901" w:rsidP="0056590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การรวม </w:t>
            </w:r>
            <w:r w:rsidRPr="00CF4764">
              <w:rPr>
                <w:b/>
                <w:bCs/>
              </w:rPr>
              <w:t>: -</w:t>
            </w:r>
          </w:p>
          <w:p w:rsidR="00565901" w:rsidRPr="00CF4764" w:rsidRDefault="00565901" w:rsidP="0056590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การขยาย </w:t>
            </w:r>
            <w:r w:rsidRPr="00CF4764">
              <w:rPr>
                <w:b/>
                <w:bCs/>
              </w:rPr>
              <w:t>: -</w:t>
            </w:r>
          </w:p>
          <w:p w:rsidR="00565901" w:rsidRPr="00CF4764" w:rsidRDefault="00565901" w:rsidP="0056590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การรับทอดคุณสมบัติ</w:t>
            </w:r>
            <w:r w:rsidRPr="00CF4764">
              <w:rPr>
                <w:b/>
                <w:bCs/>
              </w:rPr>
              <w:t xml:space="preserve"> :</w:t>
            </w:r>
            <w:r w:rsidRPr="00CF4764">
              <w:rPr>
                <w:rFonts w:hint="cs"/>
                <w:b/>
                <w:bCs/>
                <w:cs/>
              </w:rPr>
              <w:t xml:space="preserve"> -</w:t>
            </w:r>
          </w:p>
        </w:tc>
      </w:tr>
      <w:tr w:rsidR="00565901" w:rsidRPr="003952A3" w:rsidTr="00CF4764">
        <w:tc>
          <w:tcPr>
            <w:tcW w:w="2552" w:type="dxa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เงื่อนไขก่อนการทำงาน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3"/>
            <w:shd w:val="clear" w:color="auto" w:fill="auto"/>
          </w:tcPr>
          <w:p w:rsidR="00565901" w:rsidRPr="003952A3" w:rsidRDefault="00565901" w:rsidP="00565901">
            <w:pPr>
              <w:pStyle w:val="ae"/>
            </w:pPr>
            <w:r>
              <w:rPr>
                <w:rFonts w:hint="cs"/>
                <w:cs/>
              </w:rPr>
              <w:t>ต้องมีการเลือกเมนู</w:t>
            </w:r>
            <w:r>
              <w:t xml:space="preserve"> “CATALOG”</w:t>
            </w:r>
          </w:p>
        </w:tc>
      </w:tr>
      <w:tr w:rsidR="00565901" w:rsidRPr="003952A3" w:rsidTr="00CF4764">
        <w:tc>
          <w:tcPr>
            <w:tcW w:w="2552" w:type="dxa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เงื่อนไขหลังการทำงาน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3"/>
            <w:shd w:val="clear" w:color="auto" w:fill="auto"/>
          </w:tcPr>
          <w:p w:rsidR="00565901" w:rsidRDefault="00565901" w:rsidP="00565901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แสดงรายการหนังสือ</w:t>
            </w:r>
          </w:p>
        </w:tc>
      </w:tr>
    </w:tbl>
    <w:p w:rsidR="00565901" w:rsidRDefault="00565901"/>
    <w:p w:rsidR="00C306C4" w:rsidRDefault="00F4778C">
      <w:r>
        <w:rPr>
          <w:rFonts w:hint="cs"/>
          <w:cs/>
        </w:rPr>
        <w:lastRenderedPageBreak/>
        <w:t xml:space="preserve">ตารางที่ </w:t>
      </w:r>
      <w:r>
        <w:t xml:space="preserve">3-21 </w:t>
      </w:r>
      <w:r>
        <w:rPr>
          <w:rFonts w:hint="cs"/>
          <w:cs/>
        </w:rPr>
        <w:t>คำอธิบายยู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 </w:t>
      </w:r>
      <w:r>
        <w:t>UC10</w:t>
      </w:r>
      <w:r>
        <w:rPr>
          <w:rFonts w:hint="cs"/>
          <w:cs/>
        </w:rPr>
        <w:t>(ต่อ)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2977"/>
        <w:gridCol w:w="4111"/>
      </w:tblGrid>
      <w:tr w:rsidR="00C306C4" w:rsidRPr="00CF4764" w:rsidTr="00CF4764">
        <w:tc>
          <w:tcPr>
            <w:tcW w:w="2552" w:type="dxa"/>
            <w:shd w:val="clear" w:color="auto" w:fill="auto"/>
          </w:tcPr>
          <w:p w:rsidR="00C306C4" w:rsidRPr="00CF4764" w:rsidRDefault="00C306C4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ขั้นตอนการทำงานปกติ </w:t>
            </w:r>
            <w:r w:rsidRPr="00CF4764">
              <w:rPr>
                <w:b/>
                <w:bCs/>
              </w:rPr>
              <w:t>:</w:t>
            </w:r>
          </w:p>
        </w:tc>
        <w:tc>
          <w:tcPr>
            <w:tcW w:w="2977" w:type="dxa"/>
            <w:shd w:val="clear" w:color="auto" w:fill="auto"/>
          </w:tcPr>
          <w:p w:rsidR="00C306C4" w:rsidRPr="00CF4764" w:rsidRDefault="00C306C4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ผู้ใช้งาน</w:t>
            </w:r>
          </w:p>
        </w:tc>
        <w:tc>
          <w:tcPr>
            <w:tcW w:w="4111" w:type="dxa"/>
            <w:shd w:val="clear" w:color="auto" w:fill="auto"/>
          </w:tcPr>
          <w:p w:rsidR="00C306C4" w:rsidRPr="00CF4764" w:rsidRDefault="00C306C4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ระบบ</w:t>
            </w:r>
          </w:p>
        </w:tc>
      </w:tr>
      <w:tr w:rsidR="00C306C4" w:rsidRPr="00286180" w:rsidTr="00CF4764">
        <w:tc>
          <w:tcPr>
            <w:tcW w:w="2552" w:type="dxa"/>
            <w:shd w:val="clear" w:color="auto" w:fill="auto"/>
          </w:tcPr>
          <w:p w:rsidR="00C306C4" w:rsidRPr="003952A3" w:rsidRDefault="00C306C4" w:rsidP="004812C9">
            <w:pPr>
              <w:pStyle w:val="ae"/>
            </w:pPr>
          </w:p>
        </w:tc>
        <w:tc>
          <w:tcPr>
            <w:tcW w:w="2977" w:type="dxa"/>
            <w:shd w:val="clear" w:color="auto" w:fill="auto"/>
          </w:tcPr>
          <w:p w:rsidR="00C306C4" w:rsidRPr="007860E5" w:rsidRDefault="00C306C4" w:rsidP="004812C9">
            <w:pPr>
              <w:pStyle w:val="ae"/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“CATALOG”</w:t>
            </w:r>
          </w:p>
          <w:p w:rsidR="00C306C4" w:rsidRPr="007860E5" w:rsidRDefault="00C306C4" w:rsidP="004812C9">
            <w:pPr>
              <w:pStyle w:val="ae"/>
            </w:pPr>
            <w:r w:rsidRPr="007860E5">
              <w:t xml:space="preserve">2. </w:t>
            </w:r>
            <w:r>
              <w:rPr>
                <w:rFonts w:hint="cs"/>
                <w:cs/>
              </w:rPr>
              <w:t xml:space="preserve">เลือกแถบเมนู </w:t>
            </w:r>
            <w:r>
              <w:t>“</w:t>
            </w:r>
            <w:r>
              <w:rPr>
                <w:rFonts w:hint="cs"/>
                <w:cs/>
              </w:rPr>
              <w:t>หนังสือ</w:t>
            </w:r>
            <w:r>
              <w:t>”</w:t>
            </w:r>
          </w:p>
          <w:p w:rsidR="00C306C4" w:rsidRPr="00286180" w:rsidRDefault="00C306C4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4111" w:type="dxa"/>
            <w:shd w:val="clear" w:color="auto" w:fill="auto"/>
          </w:tcPr>
          <w:p w:rsidR="00C306C4" w:rsidRDefault="00C306C4" w:rsidP="004812C9">
            <w:pPr>
              <w:pStyle w:val="ae"/>
            </w:pPr>
          </w:p>
          <w:p w:rsidR="00C306C4" w:rsidRDefault="00C306C4" w:rsidP="004812C9">
            <w:pPr>
              <w:pStyle w:val="ae"/>
            </w:pPr>
          </w:p>
          <w:p w:rsidR="00C306C4" w:rsidRPr="00286180" w:rsidRDefault="00C306C4" w:rsidP="004812C9">
            <w:pPr>
              <w:pStyle w:val="a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แสดงข้อมูลรายการหนังสือ</w:t>
            </w:r>
          </w:p>
        </w:tc>
      </w:tr>
      <w:tr w:rsidR="00C306C4" w:rsidRPr="003952A3" w:rsidTr="00CF4764">
        <w:tc>
          <w:tcPr>
            <w:tcW w:w="2552" w:type="dxa"/>
            <w:shd w:val="clear" w:color="auto" w:fill="auto"/>
          </w:tcPr>
          <w:p w:rsidR="00C306C4" w:rsidRPr="00CF4764" w:rsidRDefault="00C306C4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เงื่อนไขการทำงานพิเศษ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C306C4" w:rsidRPr="003952A3" w:rsidRDefault="00C306C4" w:rsidP="004812C9">
            <w:pPr>
              <w:pStyle w:val="ae"/>
            </w:pPr>
            <w:r>
              <w:t>-</w:t>
            </w:r>
          </w:p>
        </w:tc>
      </w:tr>
    </w:tbl>
    <w:p w:rsidR="00C306C4" w:rsidRDefault="00C306C4"/>
    <w:p w:rsidR="00C306C4" w:rsidRPr="00F4778C" w:rsidRDefault="00F4778C">
      <w:pPr>
        <w:rPr>
          <w:cs/>
        </w:rPr>
      </w:pPr>
      <w:r>
        <w:rPr>
          <w:rFonts w:hint="cs"/>
          <w:cs/>
        </w:rPr>
        <w:t xml:space="preserve">ตารางที่ </w:t>
      </w:r>
      <w:r>
        <w:t xml:space="preserve">3-22 </w:t>
      </w:r>
      <w:r>
        <w:rPr>
          <w:rFonts w:hint="cs"/>
          <w:cs/>
        </w:rPr>
        <w:t>คำอธิบายยู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 </w:t>
      </w:r>
      <w:r>
        <w:t>UC11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813"/>
        <w:gridCol w:w="1842"/>
        <w:gridCol w:w="1985"/>
      </w:tblGrid>
      <w:tr w:rsidR="00565901" w:rsidRPr="003952A3" w:rsidTr="00CF4764">
        <w:tc>
          <w:tcPr>
            <w:tcW w:w="5813" w:type="dxa"/>
            <w:shd w:val="clear" w:color="auto" w:fill="auto"/>
          </w:tcPr>
          <w:p w:rsidR="00565901" w:rsidRPr="003952A3" w:rsidRDefault="00565901" w:rsidP="00565901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ชื่อ</w:t>
            </w:r>
            <w:proofErr w:type="spellStart"/>
            <w:r w:rsidRPr="00CF4764">
              <w:rPr>
                <w:rFonts w:hint="cs"/>
                <w:b/>
                <w:bCs/>
                <w:cs/>
              </w:rPr>
              <w:t>ยูสเค</w:t>
            </w:r>
            <w:proofErr w:type="spellEnd"/>
            <w:r w:rsidRPr="00CF4764">
              <w:rPr>
                <w:rFonts w:hint="cs"/>
                <w:b/>
                <w:bCs/>
                <w:cs/>
              </w:rPr>
              <w:t xml:space="preserve">ส </w:t>
            </w:r>
            <w:r w:rsidRPr="00CF4764">
              <w:rPr>
                <w:b/>
                <w:bCs/>
              </w:rPr>
              <w:t>: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>
              <w:rPr>
                <w:rFonts w:hint="cs"/>
                <w:cs/>
              </w:rPr>
              <w:t>ดูรายการโสตทัศนวัสดุ</w:t>
            </w:r>
          </w:p>
        </w:tc>
        <w:tc>
          <w:tcPr>
            <w:tcW w:w="1842" w:type="dxa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รหัส </w:t>
            </w:r>
            <w:r w:rsidRPr="00CF4764">
              <w:rPr>
                <w:b/>
                <w:bCs/>
              </w:rPr>
              <w:t>:</w:t>
            </w:r>
          </w:p>
        </w:tc>
        <w:tc>
          <w:tcPr>
            <w:tcW w:w="1985" w:type="dxa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ระดับความสำคัญ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565901" w:rsidRPr="003952A3" w:rsidTr="00CF4764">
        <w:tc>
          <w:tcPr>
            <w:tcW w:w="5813" w:type="dxa"/>
            <w:shd w:val="clear" w:color="auto" w:fill="auto"/>
          </w:tcPr>
          <w:p w:rsidR="00565901" w:rsidRPr="003952A3" w:rsidRDefault="00565901" w:rsidP="00565901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ผู้กระทำหลัก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ผู้ดูแลระบบ และผู้ใช้งานทั่วไป</w:t>
            </w:r>
          </w:p>
        </w:tc>
        <w:tc>
          <w:tcPr>
            <w:tcW w:w="3827" w:type="dxa"/>
            <w:gridSpan w:val="2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ระดับความซับซ้อน</w:t>
            </w:r>
            <w:r w:rsidRPr="00CF4764">
              <w:rPr>
                <w:b/>
                <w:bCs/>
              </w:rPr>
              <w:t xml:space="preserve"> : </w:t>
            </w:r>
            <w:r w:rsidRPr="00AE5D7C">
              <w:rPr>
                <w:rFonts w:hint="cs"/>
                <w:cs/>
              </w:rPr>
              <w:t>น้อย</w:t>
            </w:r>
          </w:p>
        </w:tc>
      </w:tr>
      <w:tr w:rsidR="00565901" w:rsidRPr="003952A3" w:rsidTr="00CF4764">
        <w:tc>
          <w:tcPr>
            <w:tcW w:w="9640" w:type="dxa"/>
            <w:gridSpan w:val="3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ผู้มีส่วนเกี่ยวข้อง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cs/>
              </w:rPr>
              <w:t>บรรณารักษ์</w:t>
            </w:r>
            <w:r w:rsidRPr="004E03F9">
              <w:rPr>
                <w:rFonts w:hint="cs"/>
                <w:cs/>
              </w:rPr>
              <w:t>ห้องสมุด</w:t>
            </w:r>
          </w:p>
        </w:tc>
      </w:tr>
      <w:tr w:rsidR="00565901" w:rsidRPr="003952A3" w:rsidTr="00CF4764">
        <w:tc>
          <w:tcPr>
            <w:tcW w:w="9640" w:type="dxa"/>
            <w:gridSpan w:val="3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คำอธิบาย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เป็น</w:t>
            </w:r>
            <w:proofErr w:type="spellStart"/>
            <w:r w:rsidRPr="004E03F9">
              <w:rPr>
                <w:rFonts w:hint="cs"/>
                <w:cs/>
              </w:rPr>
              <w:t>ยูสเค</w:t>
            </w:r>
            <w:proofErr w:type="spellEnd"/>
            <w:r w:rsidRPr="004E03F9">
              <w:rPr>
                <w:rFonts w:hint="cs"/>
                <w:cs/>
              </w:rPr>
              <w:t>สที่ใช้งานสำหรับการ</w:t>
            </w:r>
            <w:r>
              <w:rPr>
                <w:rFonts w:hint="cs"/>
                <w:cs/>
              </w:rPr>
              <w:t>ดู และค้นหารายการโสตทัศนวัสดุภายในห้องสมุด</w:t>
            </w:r>
          </w:p>
        </w:tc>
      </w:tr>
      <w:tr w:rsidR="00565901" w:rsidRPr="003952A3" w:rsidTr="00CF4764">
        <w:tc>
          <w:tcPr>
            <w:tcW w:w="9640" w:type="dxa"/>
            <w:gridSpan w:val="3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สิ่งกระตุ้น</w:t>
            </w:r>
            <w:r w:rsidRPr="00CF4764">
              <w:rPr>
                <w:b/>
                <w:bCs/>
              </w:rP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รดู และสืบค้นรายการโสตทัศนวัสดุภายในห้องสมุด</w:t>
            </w:r>
          </w:p>
          <w:p w:rsidR="00565901" w:rsidRPr="00CF4764" w:rsidRDefault="00565901" w:rsidP="0056590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ประเภทของสิ่งกระตุ้น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</w:tbl>
    <w:p w:rsidR="00C306C4" w:rsidRDefault="00C306C4"/>
    <w:p w:rsidR="00F4778C" w:rsidRPr="00F4778C" w:rsidRDefault="00F4778C" w:rsidP="00F4778C">
      <w:pPr>
        <w:rPr>
          <w:cs/>
        </w:rPr>
      </w:pPr>
      <w:r>
        <w:rPr>
          <w:rFonts w:hint="cs"/>
          <w:cs/>
        </w:rPr>
        <w:lastRenderedPageBreak/>
        <w:t xml:space="preserve">ตารางที่ </w:t>
      </w:r>
      <w:r>
        <w:t xml:space="preserve">3-22 </w:t>
      </w:r>
      <w:r>
        <w:rPr>
          <w:rFonts w:hint="cs"/>
          <w:cs/>
        </w:rPr>
        <w:t>คำอธิบายยู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 </w:t>
      </w:r>
      <w:r>
        <w:t>UC11</w:t>
      </w:r>
      <w:r>
        <w:rPr>
          <w:rFonts w:hint="cs"/>
          <w:cs/>
        </w:rPr>
        <w:t>(ต่อ)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3261"/>
        <w:gridCol w:w="3827"/>
      </w:tblGrid>
      <w:tr w:rsidR="00C306C4" w:rsidRPr="00CF4764" w:rsidTr="00CF4764">
        <w:tc>
          <w:tcPr>
            <w:tcW w:w="9640" w:type="dxa"/>
            <w:gridSpan w:val="3"/>
            <w:shd w:val="clear" w:color="auto" w:fill="auto"/>
          </w:tcPr>
          <w:p w:rsidR="00C306C4" w:rsidRPr="00CF4764" w:rsidRDefault="00C306C4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ความสัมพันธ์</w:t>
            </w:r>
          </w:p>
          <w:p w:rsidR="00C306C4" w:rsidRPr="00CF4764" w:rsidRDefault="00C306C4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ความเกี่ยวเนื่อง</w:t>
            </w:r>
            <w:r w:rsidRPr="00CF4764">
              <w:rPr>
                <w:b/>
                <w:bCs/>
              </w:rPr>
              <w:t xml:space="preserve"> : -</w:t>
            </w:r>
          </w:p>
          <w:p w:rsidR="00C306C4" w:rsidRPr="00CF4764" w:rsidRDefault="00C306C4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การรวม </w:t>
            </w:r>
            <w:r w:rsidRPr="00CF4764">
              <w:rPr>
                <w:b/>
                <w:bCs/>
              </w:rPr>
              <w:t>: -</w:t>
            </w:r>
          </w:p>
          <w:p w:rsidR="00C306C4" w:rsidRPr="00CF4764" w:rsidRDefault="00C306C4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การขยาย </w:t>
            </w:r>
            <w:r w:rsidRPr="00CF4764">
              <w:rPr>
                <w:b/>
                <w:bCs/>
              </w:rPr>
              <w:t>: -</w:t>
            </w:r>
          </w:p>
          <w:p w:rsidR="00C306C4" w:rsidRPr="00CF4764" w:rsidRDefault="00C306C4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การรับทอดคุณสมบัติ</w:t>
            </w:r>
            <w:r w:rsidRPr="00CF4764">
              <w:rPr>
                <w:b/>
                <w:bCs/>
              </w:rPr>
              <w:t xml:space="preserve"> :</w:t>
            </w:r>
            <w:r w:rsidRPr="00CF4764">
              <w:rPr>
                <w:rFonts w:hint="cs"/>
                <w:b/>
                <w:bCs/>
                <w:cs/>
              </w:rPr>
              <w:t xml:space="preserve"> -</w:t>
            </w:r>
          </w:p>
        </w:tc>
      </w:tr>
      <w:tr w:rsidR="00C306C4" w:rsidRPr="003952A3" w:rsidTr="00CF4764">
        <w:tc>
          <w:tcPr>
            <w:tcW w:w="2552" w:type="dxa"/>
            <w:shd w:val="clear" w:color="auto" w:fill="auto"/>
          </w:tcPr>
          <w:p w:rsidR="00C306C4" w:rsidRPr="00CF4764" w:rsidRDefault="00C306C4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เงื่อนไขก่อนการทำงาน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C306C4" w:rsidRPr="003952A3" w:rsidRDefault="00C306C4" w:rsidP="004812C9">
            <w:pPr>
              <w:pStyle w:val="ae"/>
            </w:pPr>
            <w:r>
              <w:rPr>
                <w:rFonts w:hint="cs"/>
                <w:cs/>
              </w:rPr>
              <w:t>ต้องมีการเลือกเมนู</w:t>
            </w:r>
            <w:r>
              <w:t xml:space="preserve"> “CATALOG”</w:t>
            </w:r>
          </w:p>
        </w:tc>
      </w:tr>
      <w:tr w:rsidR="00C306C4" w:rsidTr="00CF4764">
        <w:tc>
          <w:tcPr>
            <w:tcW w:w="2552" w:type="dxa"/>
            <w:shd w:val="clear" w:color="auto" w:fill="auto"/>
          </w:tcPr>
          <w:p w:rsidR="00C306C4" w:rsidRPr="00CF4764" w:rsidRDefault="00C306C4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เงื่อนไขหลังการทำงาน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C306C4" w:rsidRDefault="00C306C4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แสดงรายการโสตทัศนวัสดุ</w:t>
            </w:r>
          </w:p>
        </w:tc>
      </w:tr>
      <w:tr w:rsidR="00C306C4" w:rsidRPr="00CF4764" w:rsidTr="00CF4764">
        <w:tc>
          <w:tcPr>
            <w:tcW w:w="2552" w:type="dxa"/>
            <w:shd w:val="clear" w:color="auto" w:fill="auto"/>
          </w:tcPr>
          <w:p w:rsidR="00C306C4" w:rsidRPr="00CF4764" w:rsidRDefault="00C306C4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ขั้นตอนการทำงานปกติ </w:t>
            </w:r>
            <w:r w:rsidRPr="00CF4764">
              <w:rPr>
                <w:b/>
                <w:bCs/>
              </w:rPr>
              <w:t>:</w:t>
            </w:r>
          </w:p>
        </w:tc>
        <w:tc>
          <w:tcPr>
            <w:tcW w:w="3261" w:type="dxa"/>
            <w:shd w:val="clear" w:color="auto" w:fill="auto"/>
          </w:tcPr>
          <w:p w:rsidR="00C306C4" w:rsidRPr="00CF4764" w:rsidRDefault="00C306C4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ผู้ใช้งาน</w:t>
            </w:r>
          </w:p>
        </w:tc>
        <w:tc>
          <w:tcPr>
            <w:tcW w:w="3827" w:type="dxa"/>
            <w:shd w:val="clear" w:color="auto" w:fill="auto"/>
          </w:tcPr>
          <w:p w:rsidR="00C306C4" w:rsidRPr="00CF4764" w:rsidRDefault="00C306C4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ระบบ</w:t>
            </w:r>
          </w:p>
        </w:tc>
      </w:tr>
      <w:tr w:rsidR="00C306C4" w:rsidRPr="00286180" w:rsidTr="00CF4764">
        <w:tc>
          <w:tcPr>
            <w:tcW w:w="2552" w:type="dxa"/>
            <w:shd w:val="clear" w:color="auto" w:fill="auto"/>
          </w:tcPr>
          <w:p w:rsidR="00C306C4" w:rsidRPr="003952A3" w:rsidRDefault="00C306C4" w:rsidP="004812C9">
            <w:pPr>
              <w:pStyle w:val="ae"/>
            </w:pPr>
          </w:p>
        </w:tc>
        <w:tc>
          <w:tcPr>
            <w:tcW w:w="3261" w:type="dxa"/>
            <w:shd w:val="clear" w:color="auto" w:fill="auto"/>
          </w:tcPr>
          <w:p w:rsidR="00C306C4" w:rsidRPr="007860E5" w:rsidRDefault="00C306C4" w:rsidP="004812C9">
            <w:pPr>
              <w:pStyle w:val="ae"/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“CATALOG”</w:t>
            </w:r>
          </w:p>
          <w:p w:rsidR="00C306C4" w:rsidRPr="007860E5" w:rsidRDefault="00C306C4" w:rsidP="004812C9">
            <w:pPr>
              <w:pStyle w:val="ae"/>
            </w:pPr>
            <w:r w:rsidRPr="007860E5">
              <w:t xml:space="preserve">2. </w:t>
            </w:r>
            <w:r>
              <w:rPr>
                <w:rFonts w:hint="cs"/>
                <w:cs/>
              </w:rPr>
              <w:t xml:space="preserve">เลือกแถบเมนู </w:t>
            </w:r>
            <w:r>
              <w:t>“</w:t>
            </w:r>
            <w:r>
              <w:rPr>
                <w:rFonts w:hint="cs"/>
                <w:cs/>
              </w:rPr>
              <w:t>โสตทัศนวัสดุ</w:t>
            </w:r>
            <w:r>
              <w:t>”</w:t>
            </w:r>
          </w:p>
          <w:p w:rsidR="00C306C4" w:rsidRPr="00286180" w:rsidRDefault="00C306C4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3827" w:type="dxa"/>
            <w:shd w:val="clear" w:color="auto" w:fill="auto"/>
          </w:tcPr>
          <w:p w:rsidR="00C306C4" w:rsidRDefault="00C306C4" w:rsidP="004812C9">
            <w:pPr>
              <w:pStyle w:val="ae"/>
            </w:pPr>
          </w:p>
          <w:p w:rsidR="00C306C4" w:rsidRDefault="00C306C4" w:rsidP="004812C9">
            <w:pPr>
              <w:pStyle w:val="ae"/>
            </w:pPr>
          </w:p>
          <w:p w:rsidR="00C306C4" w:rsidRPr="00286180" w:rsidRDefault="00C306C4" w:rsidP="004812C9">
            <w:pPr>
              <w:pStyle w:val="a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แสดงข้อมูลรายการโสตทัศนวัสดุ</w:t>
            </w:r>
          </w:p>
        </w:tc>
      </w:tr>
      <w:tr w:rsidR="00C306C4" w:rsidRPr="003952A3" w:rsidTr="00CF4764">
        <w:tc>
          <w:tcPr>
            <w:tcW w:w="2552" w:type="dxa"/>
            <w:shd w:val="clear" w:color="auto" w:fill="auto"/>
          </w:tcPr>
          <w:p w:rsidR="00C306C4" w:rsidRPr="00CF4764" w:rsidRDefault="00C306C4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เงื่อนไขการทำงานพิเศษ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C306C4" w:rsidRPr="003952A3" w:rsidRDefault="00C306C4" w:rsidP="004812C9">
            <w:pPr>
              <w:pStyle w:val="ae"/>
            </w:pPr>
            <w:r>
              <w:t>-</w:t>
            </w:r>
          </w:p>
        </w:tc>
      </w:tr>
    </w:tbl>
    <w:p w:rsidR="00565901" w:rsidRDefault="00C306C4">
      <w:r>
        <w:br w:type="page"/>
      </w:r>
      <w:r w:rsidR="00F4778C">
        <w:rPr>
          <w:rFonts w:hint="cs"/>
          <w:cs/>
        </w:rPr>
        <w:lastRenderedPageBreak/>
        <w:t xml:space="preserve">ตารางที่ </w:t>
      </w:r>
      <w:r w:rsidR="00F4778C">
        <w:t xml:space="preserve">3-23 </w:t>
      </w:r>
      <w:r w:rsidR="00F4778C">
        <w:rPr>
          <w:rFonts w:hint="cs"/>
          <w:cs/>
        </w:rPr>
        <w:t>คำอธิบายยู</w:t>
      </w:r>
      <w:proofErr w:type="spellStart"/>
      <w:r w:rsidR="00F4778C">
        <w:rPr>
          <w:rFonts w:hint="cs"/>
          <w:cs/>
        </w:rPr>
        <w:t>เค</w:t>
      </w:r>
      <w:proofErr w:type="spellEnd"/>
      <w:r w:rsidR="00F4778C">
        <w:rPr>
          <w:rFonts w:hint="cs"/>
          <w:cs/>
        </w:rPr>
        <w:t xml:space="preserve">ส </w:t>
      </w:r>
      <w:r w:rsidR="00F4778C">
        <w:t>UC12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3261"/>
        <w:gridCol w:w="1842"/>
        <w:gridCol w:w="1985"/>
      </w:tblGrid>
      <w:tr w:rsidR="00565901" w:rsidRPr="003952A3" w:rsidTr="00CF4764">
        <w:tc>
          <w:tcPr>
            <w:tcW w:w="5813" w:type="dxa"/>
            <w:gridSpan w:val="2"/>
            <w:shd w:val="clear" w:color="auto" w:fill="auto"/>
          </w:tcPr>
          <w:p w:rsidR="00565901" w:rsidRPr="003952A3" w:rsidRDefault="00565901" w:rsidP="00565901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ชื่อ</w:t>
            </w:r>
            <w:proofErr w:type="spellStart"/>
            <w:r w:rsidRPr="00CF4764">
              <w:rPr>
                <w:rFonts w:hint="cs"/>
                <w:b/>
                <w:bCs/>
                <w:cs/>
              </w:rPr>
              <w:t>ยูสเค</w:t>
            </w:r>
            <w:proofErr w:type="spellEnd"/>
            <w:r w:rsidRPr="00CF4764">
              <w:rPr>
                <w:rFonts w:hint="cs"/>
                <w:b/>
                <w:bCs/>
                <w:cs/>
              </w:rPr>
              <w:t xml:space="preserve">ส </w:t>
            </w:r>
            <w:r w:rsidRPr="00CF4764">
              <w:rPr>
                <w:b/>
                <w:bCs/>
              </w:rPr>
              <w:t>: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>
              <w:rPr>
                <w:rFonts w:hint="cs"/>
                <w:cs/>
              </w:rPr>
              <w:t>ดูรายการวารสาร</w:t>
            </w:r>
          </w:p>
        </w:tc>
        <w:tc>
          <w:tcPr>
            <w:tcW w:w="1842" w:type="dxa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รหัส </w:t>
            </w:r>
            <w:r w:rsidRPr="00CF4764">
              <w:rPr>
                <w:b/>
                <w:bCs/>
              </w:rPr>
              <w:t>:</w:t>
            </w:r>
            <w:r w:rsidR="00F4778C">
              <w:rPr>
                <w:b/>
                <w:bCs/>
              </w:rPr>
              <w:t>UC12</w:t>
            </w:r>
          </w:p>
        </w:tc>
        <w:tc>
          <w:tcPr>
            <w:tcW w:w="1985" w:type="dxa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ระดับความสำคัญ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565901" w:rsidRPr="003952A3" w:rsidTr="00CF4764">
        <w:tc>
          <w:tcPr>
            <w:tcW w:w="5813" w:type="dxa"/>
            <w:gridSpan w:val="2"/>
            <w:shd w:val="clear" w:color="auto" w:fill="auto"/>
          </w:tcPr>
          <w:p w:rsidR="00565901" w:rsidRPr="003952A3" w:rsidRDefault="00565901" w:rsidP="00565901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ผู้กระทำหลัก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ผู้ดูแลระบบ และผู้ใช้งานทั่วไป</w:t>
            </w:r>
          </w:p>
        </w:tc>
        <w:tc>
          <w:tcPr>
            <w:tcW w:w="3827" w:type="dxa"/>
            <w:gridSpan w:val="2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ระดับความซับซ้อน</w:t>
            </w:r>
            <w:r w:rsidRPr="00CF4764">
              <w:rPr>
                <w:b/>
                <w:bCs/>
              </w:rPr>
              <w:t xml:space="preserve"> : </w:t>
            </w:r>
            <w:r w:rsidRPr="00AE5D7C">
              <w:rPr>
                <w:rFonts w:hint="cs"/>
                <w:cs/>
              </w:rPr>
              <w:t>น้อย</w:t>
            </w:r>
          </w:p>
        </w:tc>
      </w:tr>
      <w:tr w:rsidR="00565901" w:rsidRPr="003952A3" w:rsidTr="00CF4764">
        <w:tc>
          <w:tcPr>
            <w:tcW w:w="9640" w:type="dxa"/>
            <w:gridSpan w:val="4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ผู้มีส่วนเกี่ยวข้อง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cs/>
              </w:rPr>
              <w:t>บรรณารักษ์</w:t>
            </w:r>
            <w:r w:rsidRPr="004E03F9">
              <w:rPr>
                <w:rFonts w:hint="cs"/>
                <w:cs/>
              </w:rPr>
              <w:t>ห้องสมุด</w:t>
            </w:r>
          </w:p>
        </w:tc>
      </w:tr>
      <w:tr w:rsidR="00565901" w:rsidRPr="003952A3" w:rsidTr="00CF4764">
        <w:tc>
          <w:tcPr>
            <w:tcW w:w="9640" w:type="dxa"/>
            <w:gridSpan w:val="4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คำอธิบาย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เป็น</w:t>
            </w:r>
            <w:proofErr w:type="spellStart"/>
            <w:r w:rsidRPr="004E03F9">
              <w:rPr>
                <w:rFonts w:hint="cs"/>
                <w:cs/>
              </w:rPr>
              <w:t>ยูสเค</w:t>
            </w:r>
            <w:proofErr w:type="spellEnd"/>
            <w:r w:rsidRPr="004E03F9">
              <w:rPr>
                <w:rFonts w:hint="cs"/>
                <w:cs/>
              </w:rPr>
              <w:t>สที่ใช้งานสำหรับการ</w:t>
            </w:r>
            <w:r>
              <w:rPr>
                <w:rFonts w:hint="cs"/>
                <w:cs/>
              </w:rPr>
              <w:t>ดู และค้นหารายการวารสารภายในห้องสมุด</w:t>
            </w:r>
          </w:p>
        </w:tc>
      </w:tr>
      <w:tr w:rsidR="00565901" w:rsidRPr="003952A3" w:rsidTr="00CF4764">
        <w:tc>
          <w:tcPr>
            <w:tcW w:w="9640" w:type="dxa"/>
            <w:gridSpan w:val="4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สิ่งกระตุ้น</w:t>
            </w:r>
            <w:r w:rsidRPr="00CF4764">
              <w:rPr>
                <w:b/>
                <w:bCs/>
              </w:rP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รดู และสืบค้นรายการวารสารภายในห้องสมุด</w:t>
            </w:r>
          </w:p>
          <w:p w:rsidR="00565901" w:rsidRPr="00CF4764" w:rsidRDefault="00565901" w:rsidP="0056590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ประเภทของสิ่งกระตุ้น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  <w:tr w:rsidR="00565901" w:rsidRPr="003952A3" w:rsidTr="00CF4764">
        <w:tc>
          <w:tcPr>
            <w:tcW w:w="9640" w:type="dxa"/>
            <w:gridSpan w:val="4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ความสัมพันธ์</w:t>
            </w:r>
          </w:p>
          <w:p w:rsidR="00565901" w:rsidRPr="00CF4764" w:rsidRDefault="00565901" w:rsidP="0056590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ความเกี่ยวเนื่อง</w:t>
            </w:r>
            <w:r w:rsidRPr="00CF4764">
              <w:rPr>
                <w:b/>
                <w:bCs/>
              </w:rPr>
              <w:t xml:space="preserve"> : -</w:t>
            </w:r>
          </w:p>
          <w:p w:rsidR="00565901" w:rsidRPr="00CF4764" w:rsidRDefault="00565901" w:rsidP="0056590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การรวม </w:t>
            </w:r>
            <w:r w:rsidRPr="00CF4764">
              <w:rPr>
                <w:b/>
                <w:bCs/>
              </w:rPr>
              <w:t>: -</w:t>
            </w:r>
          </w:p>
          <w:p w:rsidR="00565901" w:rsidRPr="00CF4764" w:rsidRDefault="00565901" w:rsidP="0056590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การขยาย </w:t>
            </w:r>
            <w:r w:rsidRPr="00CF4764">
              <w:rPr>
                <w:b/>
                <w:bCs/>
              </w:rPr>
              <w:t>: -</w:t>
            </w:r>
          </w:p>
          <w:p w:rsidR="00565901" w:rsidRPr="00CF4764" w:rsidRDefault="00565901" w:rsidP="0056590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การรับทอดคุณสมบัติ</w:t>
            </w:r>
            <w:r w:rsidRPr="00CF4764">
              <w:rPr>
                <w:b/>
                <w:bCs/>
              </w:rPr>
              <w:t xml:space="preserve"> :</w:t>
            </w:r>
            <w:r w:rsidRPr="00CF4764">
              <w:rPr>
                <w:rFonts w:hint="cs"/>
                <w:b/>
                <w:bCs/>
                <w:cs/>
              </w:rPr>
              <w:t xml:space="preserve"> -</w:t>
            </w:r>
          </w:p>
        </w:tc>
      </w:tr>
      <w:tr w:rsidR="00565901" w:rsidRPr="003952A3" w:rsidTr="00CF4764">
        <w:tc>
          <w:tcPr>
            <w:tcW w:w="2552" w:type="dxa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เงื่อนไขก่อนการทำงาน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3"/>
            <w:shd w:val="clear" w:color="auto" w:fill="auto"/>
          </w:tcPr>
          <w:p w:rsidR="00565901" w:rsidRPr="003952A3" w:rsidRDefault="00565901" w:rsidP="00565901">
            <w:pPr>
              <w:pStyle w:val="ae"/>
            </w:pPr>
            <w:r>
              <w:rPr>
                <w:rFonts w:hint="cs"/>
                <w:cs/>
              </w:rPr>
              <w:t>ต้องมีการเลือกเมนู</w:t>
            </w:r>
            <w:r>
              <w:t xml:space="preserve"> “CATALOG”</w:t>
            </w:r>
          </w:p>
        </w:tc>
      </w:tr>
      <w:tr w:rsidR="00565901" w:rsidRPr="003952A3" w:rsidTr="00CF4764">
        <w:tc>
          <w:tcPr>
            <w:tcW w:w="2552" w:type="dxa"/>
            <w:shd w:val="clear" w:color="auto" w:fill="auto"/>
          </w:tcPr>
          <w:p w:rsidR="00565901" w:rsidRPr="00CF4764" w:rsidRDefault="00565901" w:rsidP="00565901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เงื่อนไขหลังการทำงาน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3"/>
            <w:shd w:val="clear" w:color="auto" w:fill="auto"/>
          </w:tcPr>
          <w:p w:rsidR="00565901" w:rsidRDefault="00565901" w:rsidP="00565901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แสดงรายการวารสาร</w:t>
            </w:r>
          </w:p>
        </w:tc>
      </w:tr>
    </w:tbl>
    <w:p w:rsidR="00565901" w:rsidRPr="00F4778C" w:rsidRDefault="00F4778C">
      <w:pPr>
        <w:rPr>
          <w:cs/>
        </w:rPr>
      </w:pPr>
      <w:r>
        <w:rPr>
          <w:rFonts w:hint="cs"/>
          <w:cs/>
        </w:rPr>
        <w:lastRenderedPageBreak/>
        <w:t xml:space="preserve">ตารางที่ </w:t>
      </w:r>
      <w:r>
        <w:t xml:space="preserve">3-24 </w:t>
      </w:r>
      <w:r>
        <w:rPr>
          <w:rFonts w:hint="cs"/>
          <w:cs/>
        </w:rPr>
        <w:t>คำอธิบายยู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 </w:t>
      </w:r>
      <w:r>
        <w:t>UC12</w:t>
      </w:r>
      <w:r>
        <w:rPr>
          <w:rFonts w:hint="cs"/>
          <w:cs/>
        </w:rPr>
        <w:t>(ต่อ)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3261"/>
        <w:gridCol w:w="3827"/>
      </w:tblGrid>
      <w:tr w:rsidR="003A5755" w:rsidRPr="00CF4764" w:rsidTr="00CF4764">
        <w:tc>
          <w:tcPr>
            <w:tcW w:w="2552" w:type="dxa"/>
            <w:shd w:val="clear" w:color="auto" w:fill="auto"/>
          </w:tcPr>
          <w:p w:rsidR="003A5755" w:rsidRPr="00CF4764" w:rsidRDefault="003A5755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ขั้นตอนการทำงานปกติ </w:t>
            </w:r>
            <w:r w:rsidRPr="00CF4764">
              <w:rPr>
                <w:b/>
                <w:bCs/>
              </w:rPr>
              <w:t>:</w:t>
            </w:r>
          </w:p>
        </w:tc>
        <w:tc>
          <w:tcPr>
            <w:tcW w:w="3261" w:type="dxa"/>
            <w:shd w:val="clear" w:color="auto" w:fill="auto"/>
          </w:tcPr>
          <w:p w:rsidR="003A5755" w:rsidRPr="00CF4764" w:rsidRDefault="003A5755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ผู้ใช้งาน</w:t>
            </w:r>
          </w:p>
        </w:tc>
        <w:tc>
          <w:tcPr>
            <w:tcW w:w="3827" w:type="dxa"/>
            <w:shd w:val="clear" w:color="auto" w:fill="auto"/>
          </w:tcPr>
          <w:p w:rsidR="003A5755" w:rsidRPr="00CF4764" w:rsidRDefault="003A5755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ระบบ</w:t>
            </w:r>
          </w:p>
        </w:tc>
      </w:tr>
      <w:tr w:rsidR="003A5755" w:rsidRPr="00286180" w:rsidTr="00CF4764">
        <w:tc>
          <w:tcPr>
            <w:tcW w:w="2552" w:type="dxa"/>
            <w:shd w:val="clear" w:color="auto" w:fill="auto"/>
          </w:tcPr>
          <w:p w:rsidR="003A5755" w:rsidRPr="003952A3" w:rsidRDefault="003A5755" w:rsidP="004812C9">
            <w:pPr>
              <w:pStyle w:val="ae"/>
            </w:pPr>
          </w:p>
        </w:tc>
        <w:tc>
          <w:tcPr>
            <w:tcW w:w="3261" w:type="dxa"/>
            <w:shd w:val="clear" w:color="auto" w:fill="auto"/>
          </w:tcPr>
          <w:p w:rsidR="003A5755" w:rsidRPr="007860E5" w:rsidRDefault="003A5755" w:rsidP="004812C9">
            <w:pPr>
              <w:pStyle w:val="ae"/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“CATALOG”</w:t>
            </w:r>
          </w:p>
          <w:p w:rsidR="003A5755" w:rsidRPr="007860E5" w:rsidRDefault="003A5755" w:rsidP="004812C9">
            <w:pPr>
              <w:pStyle w:val="ae"/>
            </w:pPr>
            <w:r w:rsidRPr="007860E5">
              <w:t xml:space="preserve">2. </w:t>
            </w:r>
            <w:r>
              <w:rPr>
                <w:rFonts w:hint="cs"/>
                <w:cs/>
              </w:rPr>
              <w:t xml:space="preserve">เลือกแถบเมนู </w:t>
            </w:r>
            <w:r>
              <w:t>“</w:t>
            </w:r>
            <w:r>
              <w:rPr>
                <w:rFonts w:hint="cs"/>
                <w:cs/>
              </w:rPr>
              <w:t>วารสาร</w:t>
            </w:r>
            <w:r>
              <w:t>”</w:t>
            </w:r>
          </w:p>
          <w:p w:rsidR="003A5755" w:rsidRPr="00286180" w:rsidRDefault="003A5755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3827" w:type="dxa"/>
            <w:shd w:val="clear" w:color="auto" w:fill="auto"/>
          </w:tcPr>
          <w:p w:rsidR="003A5755" w:rsidRDefault="003A5755" w:rsidP="004812C9">
            <w:pPr>
              <w:pStyle w:val="ae"/>
            </w:pPr>
          </w:p>
          <w:p w:rsidR="003A5755" w:rsidRDefault="003A5755" w:rsidP="004812C9">
            <w:pPr>
              <w:pStyle w:val="ae"/>
            </w:pPr>
          </w:p>
          <w:p w:rsidR="003A5755" w:rsidRPr="00286180" w:rsidRDefault="003A5755" w:rsidP="004812C9">
            <w:pPr>
              <w:pStyle w:val="a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แสดงข้อมูลรายการวารสาร</w:t>
            </w:r>
          </w:p>
        </w:tc>
      </w:tr>
      <w:tr w:rsidR="003A5755" w:rsidRPr="003952A3" w:rsidTr="00CF4764">
        <w:tc>
          <w:tcPr>
            <w:tcW w:w="2552" w:type="dxa"/>
            <w:shd w:val="clear" w:color="auto" w:fill="auto"/>
          </w:tcPr>
          <w:p w:rsidR="003A5755" w:rsidRPr="00CF4764" w:rsidRDefault="003A5755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เงื่อนไขการทำงานพิเศษ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3A5755" w:rsidRPr="003952A3" w:rsidRDefault="003A5755" w:rsidP="004812C9">
            <w:pPr>
              <w:pStyle w:val="ae"/>
            </w:pPr>
            <w:r>
              <w:t>-</w:t>
            </w:r>
          </w:p>
        </w:tc>
      </w:tr>
    </w:tbl>
    <w:p w:rsidR="003A5755" w:rsidRDefault="003A5755">
      <w:pPr>
        <w:rPr>
          <w:cs/>
        </w:rPr>
      </w:pPr>
    </w:p>
    <w:p w:rsidR="00565901" w:rsidRPr="00F4778C" w:rsidRDefault="00F4778C" w:rsidP="00CD6331">
      <w:pPr>
        <w:jc w:val="left"/>
        <w:rPr>
          <w:cs/>
        </w:rPr>
      </w:pPr>
      <w:r>
        <w:rPr>
          <w:rFonts w:hint="cs"/>
          <w:cs/>
        </w:rPr>
        <w:t xml:space="preserve">ตารางที่ </w:t>
      </w:r>
      <w:r>
        <w:t xml:space="preserve">3-24 </w:t>
      </w:r>
      <w:r>
        <w:rPr>
          <w:rFonts w:hint="cs"/>
          <w:cs/>
        </w:rPr>
        <w:t>คำอธิบายยู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 </w:t>
      </w:r>
      <w:r>
        <w:t>UC13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29"/>
        <w:gridCol w:w="1701"/>
        <w:gridCol w:w="2410"/>
      </w:tblGrid>
      <w:tr w:rsidR="004325A5" w:rsidRPr="003952A3" w:rsidTr="00CF4764">
        <w:tc>
          <w:tcPr>
            <w:tcW w:w="5529" w:type="dxa"/>
            <w:shd w:val="clear" w:color="auto" w:fill="auto"/>
          </w:tcPr>
          <w:p w:rsidR="004325A5" w:rsidRPr="003952A3" w:rsidRDefault="004325A5" w:rsidP="006A55C6">
            <w:pPr>
              <w:pStyle w:val="ae"/>
            </w:pPr>
            <w:r w:rsidRPr="00CF4764">
              <w:rPr>
                <w:rFonts w:hint="cs"/>
                <w:b/>
                <w:bCs/>
                <w:cs/>
              </w:rPr>
              <w:t>ชื่อ</w:t>
            </w:r>
            <w:proofErr w:type="spellStart"/>
            <w:r w:rsidRPr="00CF4764">
              <w:rPr>
                <w:rFonts w:hint="cs"/>
                <w:b/>
                <w:bCs/>
                <w:cs/>
              </w:rPr>
              <w:t>ยูสเค</w:t>
            </w:r>
            <w:proofErr w:type="spellEnd"/>
            <w:r w:rsidRPr="00CF4764">
              <w:rPr>
                <w:rFonts w:hint="cs"/>
                <w:b/>
                <w:bCs/>
                <w:cs/>
              </w:rPr>
              <w:t xml:space="preserve">ส </w:t>
            </w:r>
            <w:r w:rsidRPr="00CF4764">
              <w:rPr>
                <w:b/>
                <w:bCs/>
              </w:rPr>
              <w:t>: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>
              <w:rPr>
                <w:rFonts w:hint="cs"/>
                <w:cs/>
              </w:rPr>
              <w:t>ดู</w:t>
            </w:r>
            <w:r w:rsidRPr="00726518">
              <w:rPr>
                <w:cs/>
              </w:rPr>
              <w:t>ประวัติการยืม</w:t>
            </w:r>
            <w:r>
              <w:rPr>
                <w:rFonts w:hint="cs"/>
                <w:cs/>
              </w:rPr>
              <w:t xml:space="preserve"> </w:t>
            </w:r>
            <w:r w:rsidRPr="00726518">
              <w:rPr>
                <w:cs/>
              </w:rPr>
              <w:t>คืน</w:t>
            </w:r>
            <w:r>
              <w:rPr>
                <w:rFonts w:hint="cs"/>
                <w:cs/>
              </w:rPr>
              <w:t xml:space="preserve"> </w:t>
            </w:r>
            <w:r>
              <w:t>(</w:t>
            </w:r>
            <w:r>
              <w:rPr>
                <w:rFonts w:hint="cs"/>
                <w:cs/>
              </w:rPr>
              <w:t>ผู้ดูแลระบบ</w:t>
            </w:r>
            <w:r>
              <w:t>)</w:t>
            </w:r>
          </w:p>
        </w:tc>
        <w:tc>
          <w:tcPr>
            <w:tcW w:w="1701" w:type="dxa"/>
            <w:shd w:val="clear" w:color="auto" w:fill="auto"/>
          </w:tcPr>
          <w:p w:rsidR="004325A5" w:rsidRPr="00CF4764" w:rsidRDefault="004325A5" w:rsidP="006A55C6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รหัส </w:t>
            </w:r>
            <w:r w:rsidRPr="00CF4764">
              <w:rPr>
                <w:b/>
                <w:bCs/>
              </w:rPr>
              <w:t>:</w:t>
            </w:r>
            <w:r w:rsidR="00F4778C">
              <w:rPr>
                <w:b/>
                <w:bCs/>
              </w:rPr>
              <w:t>UC13</w:t>
            </w:r>
          </w:p>
        </w:tc>
        <w:tc>
          <w:tcPr>
            <w:tcW w:w="2410" w:type="dxa"/>
            <w:shd w:val="clear" w:color="auto" w:fill="auto"/>
          </w:tcPr>
          <w:p w:rsidR="004325A5" w:rsidRPr="00CF4764" w:rsidRDefault="004325A5" w:rsidP="006A55C6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ระดับความสำคัญ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4325A5" w:rsidRPr="003952A3" w:rsidTr="00CF4764">
        <w:tc>
          <w:tcPr>
            <w:tcW w:w="5529" w:type="dxa"/>
            <w:shd w:val="clear" w:color="auto" w:fill="auto"/>
          </w:tcPr>
          <w:p w:rsidR="004325A5" w:rsidRPr="003952A3" w:rsidRDefault="004325A5" w:rsidP="006A55C6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ผู้กระทำหลัก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4111" w:type="dxa"/>
            <w:gridSpan w:val="2"/>
            <w:shd w:val="clear" w:color="auto" w:fill="auto"/>
          </w:tcPr>
          <w:p w:rsidR="004325A5" w:rsidRPr="00CF4764" w:rsidRDefault="004325A5" w:rsidP="006A55C6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ระดับความซับซ้อน</w:t>
            </w:r>
            <w:r w:rsidRPr="00CF4764">
              <w:rPr>
                <w:b/>
                <w:bCs/>
              </w:rPr>
              <w:t xml:space="preserve"> : </w:t>
            </w:r>
            <w:r w:rsidRPr="00AE5D7C">
              <w:rPr>
                <w:rFonts w:hint="cs"/>
                <w:cs/>
              </w:rPr>
              <w:t>น้อย</w:t>
            </w:r>
          </w:p>
        </w:tc>
      </w:tr>
      <w:tr w:rsidR="004325A5" w:rsidRPr="003952A3" w:rsidTr="00CF4764">
        <w:tc>
          <w:tcPr>
            <w:tcW w:w="9640" w:type="dxa"/>
            <w:gridSpan w:val="3"/>
            <w:shd w:val="clear" w:color="auto" w:fill="auto"/>
          </w:tcPr>
          <w:p w:rsidR="004325A5" w:rsidRPr="00CF4764" w:rsidRDefault="004325A5" w:rsidP="006A55C6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ผู้มีส่วนเกี่ยวข้อง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cs/>
              </w:rPr>
              <w:t>บรรณารักษ์</w:t>
            </w:r>
            <w:r w:rsidRPr="004E03F9">
              <w:rPr>
                <w:rFonts w:hint="cs"/>
                <w:cs/>
              </w:rPr>
              <w:t>ห้องสมุด</w:t>
            </w:r>
          </w:p>
        </w:tc>
      </w:tr>
      <w:tr w:rsidR="004325A5" w:rsidRPr="003952A3" w:rsidTr="00CF4764">
        <w:tc>
          <w:tcPr>
            <w:tcW w:w="9640" w:type="dxa"/>
            <w:gridSpan w:val="3"/>
            <w:shd w:val="clear" w:color="auto" w:fill="auto"/>
          </w:tcPr>
          <w:p w:rsidR="004325A5" w:rsidRPr="00CF4764" w:rsidRDefault="004325A5" w:rsidP="006A55C6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คำอธิบาย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เป็น</w:t>
            </w:r>
            <w:proofErr w:type="spellStart"/>
            <w:r w:rsidRPr="004E03F9">
              <w:rPr>
                <w:rFonts w:hint="cs"/>
                <w:cs/>
              </w:rPr>
              <w:t>ยูสเค</w:t>
            </w:r>
            <w:proofErr w:type="spellEnd"/>
            <w:r w:rsidRPr="004E03F9">
              <w:rPr>
                <w:rFonts w:hint="cs"/>
                <w:cs/>
              </w:rPr>
              <w:t>สที่ใช้งานสำหรับการ</w:t>
            </w:r>
            <w:r>
              <w:rPr>
                <w:rFonts w:hint="cs"/>
                <w:cs/>
              </w:rPr>
              <w:t>ดู</w:t>
            </w:r>
            <w:r w:rsidRPr="00726518">
              <w:rPr>
                <w:cs/>
              </w:rPr>
              <w:t>ประวัติการยืม</w:t>
            </w:r>
            <w:r>
              <w:rPr>
                <w:rFonts w:hint="cs"/>
                <w:cs/>
              </w:rPr>
              <w:t xml:space="preserve"> </w:t>
            </w:r>
            <w:r w:rsidRPr="00726518">
              <w:rPr>
                <w:cs/>
              </w:rPr>
              <w:t>คืน</w:t>
            </w:r>
            <w:r>
              <w:rPr>
                <w:rFonts w:hint="cs"/>
                <w:cs/>
              </w:rPr>
              <w:t xml:space="preserve"> ของแต่ละผู้ใช้งาน</w:t>
            </w:r>
          </w:p>
        </w:tc>
      </w:tr>
      <w:tr w:rsidR="004325A5" w:rsidRPr="003952A3" w:rsidTr="00CF4764">
        <w:tc>
          <w:tcPr>
            <w:tcW w:w="9640" w:type="dxa"/>
            <w:gridSpan w:val="3"/>
            <w:shd w:val="clear" w:color="auto" w:fill="auto"/>
          </w:tcPr>
          <w:p w:rsidR="004325A5" w:rsidRPr="00CF4764" w:rsidRDefault="004325A5" w:rsidP="006A55C6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สิ่งกระตุ้น</w:t>
            </w:r>
            <w:r w:rsidRPr="00CF4764">
              <w:rPr>
                <w:b/>
                <w:bCs/>
              </w:rP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รดู</w:t>
            </w:r>
            <w:r w:rsidRPr="00726518">
              <w:rPr>
                <w:cs/>
              </w:rPr>
              <w:t>ประวัติการยืม</w:t>
            </w:r>
            <w:r>
              <w:rPr>
                <w:rFonts w:hint="cs"/>
                <w:cs/>
              </w:rPr>
              <w:t xml:space="preserve"> </w:t>
            </w:r>
            <w:r w:rsidRPr="00726518">
              <w:rPr>
                <w:cs/>
              </w:rPr>
              <w:t>คืน</w:t>
            </w:r>
            <w:r>
              <w:rPr>
                <w:rFonts w:hint="cs"/>
                <w:cs/>
              </w:rPr>
              <w:t xml:space="preserve"> หรือต้องการทำการยืม คืน</w:t>
            </w:r>
          </w:p>
          <w:p w:rsidR="004325A5" w:rsidRPr="00CF4764" w:rsidRDefault="004325A5" w:rsidP="006A55C6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ประเภทของสิ่งกระตุ้น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</w:tbl>
    <w:p w:rsidR="004325A5" w:rsidRDefault="004325A5"/>
    <w:p w:rsidR="00F4778C" w:rsidRPr="00F4778C" w:rsidRDefault="00F4778C" w:rsidP="00F4778C">
      <w:pPr>
        <w:jc w:val="left"/>
        <w:rPr>
          <w:cs/>
        </w:rPr>
      </w:pPr>
      <w:r>
        <w:rPr>
          <w:rFonts w:hint="cs"/>
          <w:cs/>
        </w:rPr>
        <w:lastRenderedPageBreak/>
        <w:t xml:space="preserve">ตารางที่ </w:t>
      </w:r>
      <w:r>
        <w:t xml:space="preserve">3-25 </w:t>
      </w:r>
      <w:r>
        <w:rPr>
          <w:rFonts w:hint="cs"/>
          <w:cs/>
        </w:rPr>
        <w:t>คำอธิบายยู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 </w:t>
      </w:r>
      <w:r>
        <w:t>UC13</w:t>
      </w:r>
      <w:r>
        <w:rPr>
          <w:rFonts w:hint="cs"/>
          <w:cs/>
        </w:rPr>
        <w:t>(ต่อ)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3544"/>
        <w:gridCol w:w="3544"/>
      </w:tblGrid>
      <w:tr w:rsidR="006A55C6" w:rsidRPr="00CF4764" w:rsidTr="00CF4764">
        <w:tc>
          <w:tcPr>
            <w:tcW w:w="9640" w:type="dxa"/>
            <w:gridSpan w:val="3"/>
            <w:shd w:val="clear" w:color="auto" w:fill="auto"/>
          </w:tcPr>
          <w:p w:rsidR="006A55C6" w:rsidRPr="00CF4764" w:rsidRDefault="006A55C6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ความสัมพันธ์</w:t>
            </w:r>
          </w:p>
          <w:p w:rsidR="006A55C6" w:rsidRPr="00CF4764" w:rsidRDefault="006A55C6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ความเกี่ยวเนื่อง</w:t>
            </w:r>
            <w:r w:rsidRPr="00CF4764">
              <w:rPr>
                <w:b/>
                <w:bCs/>
              </w:rPr>
              <w:t xml:space="preserve"> : -</w:t>
            </w:r>
          </w:p>
          <w:p w:rsidR="006A55C6" w:rsidRPr="00CF4764" w:rsidRDefault="006A55C6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การรวม </w:t>
            </w:r>
            <w:r w:rsidRPr="00CF4764">
              <w:rPr>
                <w:b/>
                <w:bCs/>
              </w:rPr>
              <w:t>: -</w:t>
            </w:r>
          </w:p>
          <w:p w:rsidR="006A55C6" w:rsidRPr="00CF4764" w:rsidRDefault="006A55C6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การขยาย </w:t>
            </w:r>
            <w:r w:rsidRPr="00CF4764">
              <w:rPr>
                <w:b/>
                <w:bCs/>
              </w:rPr>
              <w:t>: -</w:t>
            </w:r>
          </w:p>
          <w:p w:rsidR="006A55C6" w:rsidRPr="00CF4764" w:rsidRDefault="006A55C6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การรับทอดคุณสมบัติ</w:t>
            </w:r>
            <w:r w:rsidRPr="00CF4764">
              <w:rPr>
                <w:b/>
                <w:bCs/>
              </w:rPr>
              <w:t xml:space="preserve"> :</w:t>
            </w:r>
            <w:r w:rsidRPr="00CF4764">
              <w:rPr>
                <w:rFonts w:hint="cs"/>
                <w:b/>
                <w:bCs/>
                <w:cs/>
              </w:rPr>
              <w:t xml:space="preserve"> -</w:t>
            </w:r>
          </w:p>
        </w:tc>
      </w:tr>
      <w:tr w:rsidR="006A55C6" w:rsidRPr="00391D69" w:rsidTr="00CF4764">
        <w:tc>
          <w:tcPr>
            <w:tcW w:w="2552" w:type="dxa"/>
            <w:shd w:val="clear" w:color="auto" w:fill="auto"/>
          </w:tcPr>
          <w:p w:rsidR="006A55C6" w:rsidRPr="00CF4764" w:rsidRDefault="006A55C6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เงื่อนไขก่อนการทำงาน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6A55C6" w:rsidRPr="00391D69" w:rsidRDefault="006A55C6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>
              <w:t xml:space="preserve"> “MANAGE” </w:t>
            </w:r>
            <w:r>
              <w:rPr>
                <w:rFonts w:hint="cs"/>
                <w:cs/>
              </w:rPr>
              <w:t xml:space="preserve">และเลือกเมนู </w:t>
            </w:r>
            <w:r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>
              <w:t xml:space="preserve">” </w:t>
            </w:r>
          </w:p>
        </w:tc>
      </w:tr>
      <w:tr w:rsidR="006A55C6" w:rsidTr="00CF4764">
        <w:tc>
          <w:tcPr>
            <w:tcW w:w="2552" w:type="dxa"/>
            <w:shd w:val="clear" w:color="auto" w:fill="auto"/>
          </w:tcPr>
          <w:p w:rsidR="006A55C6" w:rsidRPr="00CF4764" w:rsidRDefault="006A55C6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เงื่อนไขหลังการทำงาน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6A55C6" w:rsidRDefault="006A55C6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แสดงรายการ</w:t>
            </w:r>
            <w:r w:rsidRPr="00726518">
              <w:rPr>
                <w:cs/>
              </w:rPr>
              <w:t>ประวัติการยืมคืน</w:t>
            </w:r>
          </w:p>
        </w:tc>
      </w:tr>
      <w:tr w:rsidR="006A55C6" w:rsidRPr="00CF4764" w:rsidTr="00CF4764">
        <w:tc>
          <w:tcPr>
            <w:tcW w:w="2552" w:type="dxa"/>
            <w:shd w:val="clear" w:color="auto" w:fill="auto"/>
          </w:tcPr>
          <w:p w:rsidR="006A55C6" w:rsidRPr="00CF4764" w:rsidRDefault="006A55C6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ขั้นตอนการทำงานปกติ </w:t>
            </w:r>
            <w:r w:rsidRPr="00CF4764">
              <w:rPr>
                <w:b/>
                <w:bCs/>
              </w:rPr>
              <w:t>:</w:t>
            </w:r>
          </w:p>
        </w:tc>
        <w:tc>
          <w:tcPr>
            <w:tcW w:w="3544" w:type="dxa"/>
            <w:shd w:val="clear" w:color="auto" w:fill="auto"/>
          </w:tcPr>
          <w:p w:rsidR="006A55C6" w:rsidRPr="00CF4764" w:rsidRDefault="006A55C6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ผู้ใช้งาน</w:t>
            </w:r>
          </w:p>
        </w:tc>
        <w:tc>
          <w:tcPr>
            <w:tcW w:w="3544" w:type="dxa"/>
            <w:shd w:val="clear" w:color="auto" w:fill="auto"/>
          </w:tcPr>
          <w:p w:rsidR="006A55C6" w:rsidRPr="00CF4764" w:rsidRDefault="006A55C6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ระบบ</w:t>
            </w:r>
          </w:p>
        </w:tc>
      </w:tr>
      <w:tr w:rsidR="006A55C6" w:rsidRPr="00286180" w:rsidTr="00CF4764">
        <w:tc>
          <w:tcPr>
            <w:tcW w:w="2552" w:type="dxa"/>
            <w:shd w:val="clear" w:color="auto" w:fill="auto"/>
          </w:tcPr>
          <w:p w:rsidR="006A55C6" w:rsidRPr="003952A3" w:rsidRDefault="006A55C6" w:rsidP="004812C9">
            <w:pPr>
              <w:pStyle w:val="ae"/>
            </w:pPr>
          </w:p>
        </w:tc>
        <w:tc>
          <w:tcPr>
            <w:tcW w:w="3544" w:type="dxa"/>
            <w:shd w:val="clear" w:color="auto" w:fill="auto"/>
          </w:tcPr>
          <w:p w:rsidR="006A55C6" w:rsidRPr="007860E5" w:rsidRDefault="006A55C6" w:rsidP="004812C9">
            <w:pPr>
              <w:pStyle w:val="ae"/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t>MANAGE</w:t>
            </w:r>
            <w:r w:rsidRPr="007860E5">
              <w:t>”</w:t>
            </w:r>
          </w:p>
          <w:p w:rsidR="006A55C6" w:rsidRDefault="006A55C6" w:rsidP="004812C9">
            <w:pPr>
              <w:pStyle w:val="ae"/>
            </w:pPr>
            <w:r w:rsidRPr="007860E5">
              <w:t xml:space="preserve">2.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 w:rsidRPr="007860E5">
              <w:t>”</w:t>
            </w:r>
          </w:p>
          <w:p w:rsidR="006A55C6" w:rsidRPr="007860E5" w:rsidRDefault="006A55C6" w:rsidP="004812C9">
            <w:pPr>
              <w:pStyle w:val="a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กรอกรหัสพนักงาน และกดปุ่มยืนยัน</w:t>
            </w:r>
          </w:p>
          <w:p w:rsidR="006A55C6" w:rsidRPr="00286180" w:rsidRDefault="006A55C6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3544" w:type="dxa"/>
            <w:shd w:val="clear" w:color="auto" w:fill="auto"/>
          </w:tcPr>
          <w:p w:rsidR="006A55C6" w:rsidRDefault="006A55C6" w:rsidP="004812C9">
            <w:pPr>
              <w:pStyle w:val="ae"/>
            </w:pPr>
          </w:p>
          <w:p w:rsidR="006A55C6" w:rsidRDefault="006A55C6" w:rsidP="004812C9">
            <w:pPr>
              <w:pStyle w:val="ae"/>
            </w:pPr>
          </w:p>
          <w:p w:rsidR="006A55C6" w:rsidRDefault="006A55C6" w:rsidP="004812C9">
            <w:pPr>
              <w:pStyle w:val="ae"/>
            </w:pPr>
          </w:p>
          <w:p w:rsidR="006A55C6" w:rsidRPr="00286180" w:rsidRDefault="006A55C6" w:rsidP="004812C9">
            <w:pPr>
              <w:pStyle w:val="ae"/>
              <w:rPr>
                <w:cs/>
              </w:rPr>
            </w:pPr>
            <w:r>
              <w:t xml:space="preserve">4. </w:t>
            </w:r>
            <w:r>
              <w:rPr>
                <w:rFonts w:hint="cs"/>
                <w:cs/>
              </w:rPr>
              <w:t>แสดงชื่อ นามสกุล รหัสพนักงาน และประวัติการยืม คืน</w:t>
            </w:r>
          </w:p>
        </w:tc>
      </w:tr>
      <w:tr w:rsidR="006A55C6" w:rsidRPr="003952A3" w:rsidTr="00CF4764">
        <w:tc>
          <w:tcPr>
            <w:tcW w:w="2552" w:type="dxa"/>
            <w:shd w:val="clear" w:color="auto" w:fill="auto"/>
          </w:tcPr>
          <w:p w:rsidR="006A55C6" w:rsidRPr="00CF4764" w:rsidRDefault="006A55C6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เงื่อนไขการทำงานพิเศษ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6A55C6" w:rsidRPr="003952A3" w:rsidRDefault="006A55C6" w:rsidP="004812C9">
            <w:pPr>
              <w:pStyle w:val="a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ถ้ารหัสพนักงานไม่มีภายในระบบ จะไม่มีการดำเนินการใด ๆ</w:t>
            </w:r>
          </w:p>
        </w:tc>
      </w:tr>
    </w:tbl>
    <w:p w:rsidR="006A55C6" w:rsidRDefault="006A55C6"/>
    <w:p w:rsidR="006A55C6" w:rsidRDefault="00F4778C" w:rsidP="00F4778C">
      <w:pPr>
        <w:jc w:val="left"/>
        <w:rPr>
          <w:cs/>
        </w:rPr>
      </w:pPr>
      <w:r>
        <w:rPr>
          <w:rFonts w:hint="cs"/>
          <w:cs/>
        </w:rPr>
        <w:lastRenderedPageBreak/>
        <w:t xml:space="preserve">ตารางที่ </w:t>
      </w:r>
      <w:r>
        <w:t xml:space="preserve">3-26 </w:t>
      </w:r>
      <w:r>
        <w:rPr>
          <w:rFonts w:hint="cs"/>
          <w:cs/>
        </w:rPr>
        <w:t>คำอธิบายยู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 </w:t>
      </w:r>
      <w:r>
        <w:t>UC14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2977"/>
        <w:gridCol w:w="1701"/>
        <w:gridCol w:w="2410"/>
      </w:tblGrid>
      <w:tr w:rsidR="004325A5" w:rsidRPr="003952A3" w:rsidTr="00CF4764">
        <w:tc>
          <w:tcPr>
            <w:tcW w:w="5529" w:type="dxa"/>
            <w:gridSpan w:val="2"/>
            <w:shd w:val="clear" w:color="auto" w:fill="auto"/>
          </w:tcPr>
          <w:p w:rsidR="004325A5" w:rsidRPr="003952A3" w:rsidRDefault="004325A5" w:rsidP="006A55C6">
            <w:pPr>
              <w:pStyle w:val="ae"/>
            </w:pPr>
            <w:r w:rsidRPr="00CF4764">
              <w:rPr>
                <w:rFonts w:hint="cs"/>
                <w:b/>
                <w:bCs/>
                <w:cs/>
              </w:rPr>
              <w:t>ชื่อ</w:t>
            </w:r>
            <w:proofErr w:type="spellStart"/>
            <w:r w:rsidRPr="00CF4764">
              <w:rPr>
                <w:rFonts w:hint="cs"/>
                <w:b/>
                <w:bCs/>
                <w:cs/>
              </w:rPr>
              <w:t>ยูสเค</w:t>
            </w:r>
            <w:proofErr w:type="spellEnd"/>
            <w:r w:rsidRPr="00CF4764">
              <w:rPr>
                <w:rFonts w:hint="cs"/>
                <w:b/>
                <w:bCs/>
                <w:cs/>
              </w:rPr>
              <w:t xml:space="preserve">ส </w:t>
            </w:r>
            <w:r w:rsidRPr="00CF4764">
              <w:rPr>
                <w:b/>
                <w:bCs/>
              </w:rPr>
              <w:t>: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>
              <w:rPr>
                <w:rFonts w:hint="cs"/>
                <w:cs/>
              </w:rPr>
              <w:t>ดู</w:t>
            </w:r>
            <w:r w:rsidRPr="00726518">
              <w:rPr>
                <w:cs/>
              </w:rPr>
              <w:t>ประวัติการยืม</w:t>
            </w:r>
            <w:r>
              <w:rPr>
                <w:rFonts w:hint="cs"/>
                <w:cs/>
              </w:rPr>
              <w:t xml:space="preserve"> </w:t>
            </w:r>
            <w:r w:rsidRPr="00726518">
              <w:rPr>
                <w:cs/>
              </w:rPr>
              <w:t>คืน</w:t>
            </w:r>
            <w:r>
              <w:rPr>
                <w:rFonts w:hint="cs"/>
                <w:cs/>
              </w:rPr>
              <w:t xml:space="preserve"> </w:t>
            </w:r>
            <w:r>
              <w:t>(</w:t>
            </w:r>
            <w:r>
              <w:rPr>
                <w:rFonts w:hint="cs"/>
                <w:cs/>
              </w:rPr>
              <w:t>ผู้ใช้งานทั่วไป</w:t>
            </w:r>
            <w:r>
              <w:t>)</w:t>
            </w:r>
          </w:p>
        </w:tc>
        <w:tc>
          <w:tcPr>
            <w:tcW w:w="1701" w:type="dxa"/>
            <w:shd w:val="clear" w:color="auto" w:fill="auto"/>
          </w:tcPr>
          <w:p w:rsidR="004325A5" w:rsidRPr="00CF4764" w:rsidRDefault="004325A5" w:rsidP="006A55C6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รหัส </w:t>
            </w:r>
            <w:r w:rsidRPr="00CF4764">
              <w:rPr>
                <w:b/>
                <w:bCs/>
              </w:rPr>
              <w:t>:</w:t>
            </w:r>
            <w:r w:rsidR="00F4778C">
              <w:rPr>
                <w:b/>
                <w:bCs/>
              </w:rPr>
              <w:t>UC14</w:t>
            </w:r>
          </w:p>
        </w:tc>
        <w:tc>
          <w:tcPr>
            <w:tcW w:w="2410" w:type="dxa"/>
            <w:shd w:val="clear" w:color="auto" w:fill="auto"/>
          </w:tcPr>
          <w:p w:rsidR="004325A5" w:rsidRPr="00CF4764" w:rsidRDefault="004325A5" w:rsidP="006A55C6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ระดับความสำคัญ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4325A5" w:rsidRPr="003952A3" w:rsidTr="00CF4764">
        <w:tc>
          <w:tcPr>
            <w:tcW w:w="5529" w:type="dxa"/>
            <w:gridSpan w:val="2"/>
            <w:shd w:val="clear" w:color="auto" w:fill="auto"/>
          </w:tcPr>
          <w:p w:rsidR="004325A5" w:rsidRPr="003952A3" w:rsidRDefault="004325A5" w:rsidP="006A55C6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ผู้กระทำหลัก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ผู้ใช้งานทั่วไป</w:t>
            </w:r>
          </w:p>
        </w:tc>
        <w:tc>
          <w:tcPr>
            <w:tcW w:w="4111" w:type="dxa"/>
            <w:gridSpan w:val="2"/>
            <w:shd w:val="clear" w:color="auto" w:fill="auto"/>
          </w:tcPr>
          <w:p w:rsidR="004325A5" w:rsidRPr="00CF4764" w:rsidRDefault="004325A5" w:rsidP="006A55C6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ระดับความซับซ้อน</w:t>
            </w:r>
            <w:r w:rsidRPr="00CF4764">
              <w:rPr>
                <w:b/>
                <w:bCs/>
              </w:rPr>
              <w:t xml:space="preserve"> : </w:t>
            </w:r>
            <w:r w:rsidRPr="00AE5D7C">
              <w:rPr>
                <w:rFonts w:hint="cs"/>
                <w:cs/>
              </w:rPr>
              <w:t>น้อย</w:t>
            </w:r>
          </w:p>
        </w:tc>
      </w:tr>
      <w:tr w:rsidR="004325A5" w:rsidRPr="003952A3" w:rsidTr="00CF4764">
        <w:tc>
          <w:tcPr>
            <w:tcW w:w="9640" w:type="dxa"/>
            <w:gridSpan w:val="4"/>
            <w:shd w:val="clear" w:color="auto" w:fill="auto"/>
          </w:tcPr>
          <w:p w:rsidR="004325A5" w:rsidRPr="00CF4764" w:rsidRDefault="004325A5" w:rsidP="006A55C6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ผู้มีส่วนเกี่ยวข้อง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cs/>
              </w:rPr>
              <w:t>บรรณารักษ์</w:t>
            </w:r>
            <w:r w:rsidRPr="004E03F9">
              <w:rPr>
                <w:rFonts w:hint="cs"/>
                <w:cs/>
              </w:rPr>
              <w:t>ห้องสมุด</w:t>
            </w:r>
          </w:p>
        </w:tc>
      </w:tr>
      <w:tr w:rsidR="004325A5" w:rsidRPr="003952A3" w:rsidTr="00CF4764">
        <w:tc>
          <w:tcPr>
            <w:tcW w:w="9640" w:type="dxa"/>
            <w:gridSpan w:val="4"/>
            <w:shd w:val="clear" w:color="auto" w:fill="auto"/>
          </w:tcPr>
          <w:p w:rsidR="004325A5" w:rsidRPr="00CF4764" w:rsidRDefault="004325A5" w:rsidP="006A55C6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คำอธิบาย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เป็น</w:t>
            </w:r>
            <w:proofErr w:type="spellStart"/>
            <w:r w:rsidRPr="004E03F9">
              <w:rPr>
                <w:rFonts w:hint="cs"/>
                <w:cs/>
              </w:rPr>
              <w:t>ยูสเค</w:t>
            </w:r>
            <w:proofErr w:type="spellEnd"/>
            <w:r w:rsidRPr="004E03F9">
              <w:rPr>
                <w:rFonts w:hint="cs"/>
                <w:cs/>
              </w:rPr>
              <w:t>สที่ใช้งานสำหรับการ</w:t>
            </w:r>
            <w:r>
              <w:rPr>
                <w:rFonts w:hint="cs"/>
                <w:cs/>
              </w:rPr>
              <w:t>ดู</w:t>
            </w:r>
            <w:r w:rsidRPr="00726518">
              <w:rPr>
                <w:cs/>
              </w:rPr>
              <w:t>ประวัติการยืม</w:t>
            </w:r>
            <w:r>
              <w:rPr>
                <w:rFonts w:hint="cs"/>
                <w:cs/>
              </w:rPr>
              <w:t xml:space="preserve"> </w:t>
            </w:r>
            <w:r w:rsidRPr="00726518">
              <w:rPr>
                <w:cs/>
              </w:rPr>
              <w:t>คืน</w:t>
            </w:r>
            <w:r>
              <w:rPr>
                <w:rFonts w:hint="cs"/>
                <w:cs/>
              </w:rPr>
              <w:t xml:space="preserve"> ของแต่ละผู้ใช้งาน</w:t>
            </w:r>
          </w:p>
        </w:tc>
      </w:tr>
      <w:tr w:rsidR="004325A5" w:rsidRPr="003952A3" w:rsidTr="00CF4764">
        <w:tc>
          <w:tcPr>
            <w:tcW w:w="9640" w:type="dxa"/>
            <w:gridSpan w:val="4"/>
            <w:shd w:val="clear" w:color="auto" w:fill="auto"/>
          </w:tcPr>
          <w:p w:rsidR="004325A5" w:rsidRPr="00CF4764" w:rsidRDefault="004325A5" w:rsidP="006A55C6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สิ่งกระตุ้น</w:t>
            </w:r>
            <w:r w:rsidRPr="00CF4764">
              <w:rPr>
                <w:b/>
                <w:bCs/>
              </w:rP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รดู</w:t>
            </w:r>
            <w:r w:rsidRPr="00726518">
              <w:rPr>
                <w:cs/>
              </w:rPr>
              <w:t>ประวัติการยืม</w:t>
            </w:r>
            <w:r>
              <w:rPr>
                <w:rFonts w:hint="cs"/>
                <w:cs/>
              </w:rPr>
              <w:t xml:space="preserve"> </w:t>
            </w:r>
            <w:r w:rsidRPr="00726518">
              <w:rPr>
                <w:cs/>
              </w:rPr>
              <w:t>คืน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>
              <w:rPr>
                <w:rFonts w:hint="cs"/>
                <w:cs/>
              </w:rPr>
              <w:t>หลังจากได้มีการใช้บริการห้องสมุดแล้ว</w:t>
            </w:r>
          </w:p>
          <w:p w:rsidR="004325A5" w:rsidRPr="00CF4764" w:rsidRDefault="004325A5" w:rsidP="006A55C6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ประเภทของสิ่งกระตุ้น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  <w:tr w:rsidR="004325A5" w:rsidRPr="003952A3" w:rsidTr="00CF4764">
        <w:tc>
          <w:tcPr>
            <w:tcW w:w="9640" w:type="dxa"/>
            <w:gridSpan w:val="4"/>
            <w:shd w:val="clear" w:color="auto" w:fill="auto"/>
          </w:tcPr>
          <w:p w:rsidR="004325A5" w:rsidRPr="00CF4764" w:rsidRDefault="004325A5" w:rsidP="006A55C6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ความสัมพันธ์</w:t>
            </w:r>
          </w:p>
          <w:p w:rsidR="004325A5" w:rsidRPr="00CF4764" w:rsidRDefault="004325A5" w:rsidP="006A55C6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ความเกี่ยวเนื่อง</w:t>
            </w:r>
            <w:r w:rsidRPr="00CF4764">
              <w:rPr>
                <w:b/>
                <w:bCs/>
              </w:rPr>
              <w:t xml:space="preserve"> : -</w:t>
            </w:r>
          </w:p>
          <w:p w:rsidR="004325A5" w:rsidRPr="00CF4764" w:rsidRDefault="004325A5" w:rsidP="006A55C6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การรวม </w:t>
            </w:r>
            <w:r w:rsidRPr="00CF4764">
              <w:rPr>
                <w:b/>
                <w:bCs/>
              </w:rPr>
              <w:t>: -</w:t>
            </w:r>
          </w:p>
          <w:p w:rsidR="004325A5" w:rsidRPr="00CF4764" w:rsidRDefault="004325A5" w:rsidP="006A55C6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การขยาย </w:t>
            </w:r>
            <w:r w:rsidRPr="00CF4764">
              <w:rPr>
                <w:b/>
                <w:bCs/>
              </w:rPr>
              <w:t>: -</w:t>
            </w:r>
          </w:p>
          <w:p w:rsidR="004325A5" w:rsidRPr="00CF4764" w:rsidRDefault="004325A5" w:rsidP="006A55C6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การรับทอดคุณสมบัติ</w:t>
            </w:r>
            <w:r w:rsidRPr="00CF4764">
              <w:rPr>
                <w:b/>
                <w:bCs/>
              </w:rPr>
              <w:t xml:space="preserve"> :</w:t>
            </w:r>
            <w:r w:rsidRPr="00CF4764">
              <w:rPr>
                <w:rFonts w:hint="cs"/>
                <w:b/>
                <w:bCs/>
                <w:cs/>
              </w:rPr>
              <w:t xml:space="preserve"> -</w:t>
            </w:r>
          </w:p>
        </w:tc>
      </w:tr>
      <w:tr w:rsidR="004325A5" w:rsidRPr="003952A3" w:rsidTr="00CF4764">
        <w:tc>
          <w:tcPr>
            <w:tcW w:w="2552" w:type="dxa"/>
            <w:shd w:val="clear" w:color="auto" w:fill="auto"/>
          </w:tcPr>
          <w:p w:rsidR="004325A5" w:rsidRPr="00CF4764" w:rsidRDefault="004325A5" w:rsidP="006A55C6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เงื่อนไขก่อนการทำงาน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3"/>
            <w:shd w:val="clear" w:color="auto" w:fill="auto"/>
          </w:tcPr>
          <w:p w:rsidR="004325A5" w:rsidRPr="00103113" w:rsidRDefault="004325A5" w:rsidP="006A55C6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ต้องมีการเข้าสู่ระบบโดยสถานะสิทธิเป็นผู้ใช้งานทั่วไป เลือกเมนู</w:t>
            </w:r>
            <w:r>
              <w:t xml:space="preserve"> “HISTORY”</w:t>
            </w:r>
          </w:p>
        </w:tc>
      </w:tr>
      <w:tr w:rsidR="004325A5" w:rsidRPr="003952A3" w:rsidTr="00CF4764">
        <w:tc>
          <w:tcPr>
            <w:tcW w:w="2552" w:type="dxa"/>
            <w:shd w:val="clear" w:color="auto" w:fill="auto"/>
          </w:tcPr>
          <w:p w:rsidR="004325A5" w:rsidRPr="00CF4764" w:rsidRDefault="004325A5" w:rsidP="006A55C6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เงื่อนไขหลังการทำงาน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3"/>
            <w:shd w:val="clear" w:color="auto" w:fill="auto"/>
          </w:tcPr>
          <w:p w:rsidR="004325A5" w:rsidRDefault="004325A5" w:rsidP="006A55C6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แสดงรายการ</w:t>
            </w:r>
            <w:r w:rsidRPr="00726518">
              <w:rPr>
                <w:cs/>
              </w:rPr>
              <w:t>ประวัติการยืมคืน</w:t>
            </w:r>
          </w:p>
        </w:tc>
      </w:tr>
    </w:tbl>
    <w:p w:rsidR="004325A5" w:rsidRDefault="004325A5"/>
    <w:p w:rsidR="006A55C6" w:rsidRPr="00F4778C" w:rsidRDefault="00F4778C" w:rsidP="00F4778C">
      <w:pPr>
        <w:jc w:val="left"/>
        <w:rPr>
          <w:cs/>
        </w:rPr>
      </w:pPr>
      <w:r>
        <w:rPr>
          <w:rFonts w:hint="cs"/>
          <w:cs/>
        </w:rPr>
        <w:lastRenderedPageBreak/>
        <w:t xml:space="preserve">ตารางที่ </w:t>
      </w:r>
      <w:r>
        <w:t xml:space="preserve">3-26 </w:t>
      </w:r>
      <w:r>
        <w:rPr>
          <w:rFonts w:hint="cs"/>
          <w:cs/>
        </w:rPr>
        <w:t>คำอธิบายยู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 </w:t>
      </w:r>
      <w:r>
        <w:t>UC14</w:t>
      </w:r>
      <w:r>
        <w:rPr>
          <w:rFonts w:hint="cs"/>
          <w:cs/>
        </w:rPr>
        <w:t>(ต่อ)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3261"/>
        <w:gridCol w:w="3827"/>
      </w:tblGrid>
      <w:tr w:rsidR="006A55C6" w:rsidRPr="00CF4764" w:rsidTr="00CF4764">
        <w:tc>
          <w:tcPr>
            <w:tcW w:w="2552" w:type="dxa"/>
            <w:shd w:val="clear" w:color="auto" w:fill="auto"/>
          </w:tcPr>
          <w:p w:rsidR="006A55C6" w:rsidRPr="00CF4764" w:rsidRDefault="006A55C6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ขั้นตอนการทำงานปกติ </w:t>
            </w:r>
            <w:r w:rsidRPr="00CF4764">
              <w:rPr>
                <w:b/>
                <w:bCs/>
              </w:rPr>
              <w:t>:</w:t>
            </w:r>
          </w:p>
        </w:tc>
        <w:tc>
          <w:tcPr>
            <w:tcW w:w="3261" w:type="dxa"/>
            <w:shd w:val="clear" w:color="auto" w:fill="auto"/>
          </w:tcPr>
          <w:p w:rsidR="006A55C6" w:rsidRPr="00CF4764" w:rsidRDefault="006A55C6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ผู้ใช้งาน</w:t>
            </w:r>
          </w:p>
        </w:tc>
        <w:tc>
          <w:tcPr>
            <w:tcW w:w="3827" w:type="dxa"/>
            <w:shd w:val="clear" w:color="auto" w:fill="auto"/>
          </w:tcPr>
          <w:p w:rsidR="006A55C6" w:rsidRPr="00CF4764" w:rsidRDefault="006A55C6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ระบบ</w:t>
            </w:r>
          </w:p>
        </w:tc>
      </w:tr>
      <w:tr w:rsidR="006A55C6" w:rsidRPr="00286180" w:rsidTr="00CF4764">
        <w:tc>
          <w:tcPr>
            <w:tcW w:w="2552" w:type="dxa"/>
            <w:shd w:val="clear" w:color="auto" w:fill="auto"/>
          </w:tcPr>
          <w:p w:rsidR="006A55C6" w:rsidRPr="003952A3" w:rsidRDefault="006A55C6" w:rsidP="004812C9">
            <w:pPr>
              <w:pStyle w:val="ae"/>
            </w:pPr>
          </w:p>
        </w:tc>
        <w:tc>
          <w:tcPr>
            <w:tcW w:w="3261" w:type="dxa"/>
            <w:shd w:val="clear" w:color="auto" w:fill="auto"/>
          </w:tcPr>
          <w:p w:rsidR="006A55C6" w:rsidRPr="007860E5" w:rsidRDefault="006A55C6" w:rsidP="004812C9">
            <w:pPr>
              <w:pStyle w:val="ae"/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t>HISTORY</w:t>
            </w:r>
            <w:r w:rsidRPr="007860E5">
              <w:t>”</w:t>
            </w:r>
          </w:p>
          <w:p w:rsidR="006A55C6" w:rsidRPr="00286180" w:rsidRDefault="006A55C6" w:rsidP="004812C9">
            <w:pPr>
              <w:pStyle w:val="ae"/>
              <w:rPr>
                <w:cs/>
              </w:rPr>
            </w:pPr>
          </w:p>
        </w:tc>
        <w:tc>
          <w:tcPr>
            <w:tcW w:w="3827" w:type="dxa"/>
            <w:shd w:val="clear" w:color="auto" w:fill="auto"/>
          </w:tcPr>
          <w:p w:rsidR="006A55C6" w:rsidRDefault="006A55C6" w:rsidP="004812C9">
            <w:pPr>
              <w:pStyle w:val="ae"/>
            </w:pPr>
          </w:p>
          <w:p w:rsidR="006A55C6" w:rsidRPr="00286180" w:rsidRDefault="006A55C6" w:rsidP="004812C9">
            <w:pPr>
              <w:pStyle w:val="ae"/>
              <w:rPr>
                <w:cs/>
              </w:rPr>
            </w:pPr>
            <w:r>
              <w:t xml:space="preserve">2. </w:t>
            </w:r>
            <w:r>
              <w:rPr>
                <w:rFonts w:hint="cs"/>
                <w:cs/>
              </w:rPr>
              <w:t>แสดงข้อมูลประวัติการยืม คืน</w:t>
            </w:r>
          </w:p>
        </w:tc>
      </w:tr>
      <w:tr w:rsidR="006A55C6" w:rsidRPr="003952A3" w:rsidTr="00CF4764">
        <w:tc>
          <w:tcPr>
            <w:tcW w:w="2552" w:type="dxa"/>
            <w:shd w:val="clear" w:color="auto" w:fill="auto"/>
          </w:tcPr>
          <w:p w:rsidR="006A55C6" w:rsidRPr="00CF4764" w:rsidRDefault="006A55C6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เงื่อนไขการทำงานพิเศษ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6A55C6" w:rsidRPr="003952A3" w:rsidRDefault="006A55C6" w:rsidP="004812C9">
            <w:pPr>
              <w:pStyle w:val="ae"/>
              <w:rPr>
                <w:cs/>
              </w:rPr>
            </w:pPr>
            <w:r>
              <w:t>-</w:t>
            </w:r>
          </w:p>
        </w:tc>
      </w:tr>
    </w:tbl>
    <w:p w:rsidR="006A55C6" w:rsidRDefault="006A55C6"/>
    <w:p w:rsidR="00E54ED4" w:rsidRDefault="00F4778C" w:rsidP="00F4778C">
      <w:pPr>
        <w:jc w:val="left"/>
        <w:rPr>
          <w:cs/>
        </w:rPr>
      </w:pPr>
      <w:r>
        <w:rPr>
          <w:rFonts w:hint="cs"/>
          <w:cs/>
        </w:rPr>
        <w:t xml:space="preserve">ตารางที่ </w:t>
      </w:r>
      <w:r>
        <w:t xml:space="preserve">3-26 </w:t>
      </w:r>
      <w:r>
        <w:rPr>
          <w:rFonts w:hint="cs"/>
          <w:cs/>
        </w:rPr>
        <w:t>คำอธิบายยู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 </w:t>
      </w:r>
      <w:r>
        <w:t>UC15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87"/>
        <w:gridCol w:w="1843"/>
        <w:gridCol w:w="2410"/>
      </w:tblGrid>
      <w:tr w:rsidR="00E54ED4" w:rsidRPr="003952A3" w:rsidTr="00CF4764">
        <w:tc>
          <w:tcPr>
            <w:tcW w:w="5387" w:type="dxa"/>
            <w:shd w:val="clear" w:color="auto" w:fill="auto"/>
          </w:tcPr>
          <w:p w:rsidR="00E54ED4" w:rsidRPr="003952A3" w:rsidRDefault="00E54ED4" w:rsidP="004812C9">
            <w:pPr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ชื่อ</w:t>
            </w:r>
            <w:proofErr w:type="spellStart"/>
            <w:r w:rsidRPr="00CF4764">
              <w:rPr>
                <w:rFonts w:hint="cs"/>
                <w:b/>
                <w:bCs/>
                <w:cs/>
              </w:rPr>
              <w:t>ยูสเค</w:t>
            </w:r>
            <w:proofErr w:type="spellEnd"/>
            <w:r w:rsidRPr="00CF4764">
              <w:rPr>
                <w:rFonts w:hint="cs"/>
                <w:b/>
                <w:bCs/>
                <w:cs/>
              </w:rPr>
              <w:t xml:space="preserve">ส </w:t>
            </w:r>
            <w:r w:rsidRPr="00CF4764">
              <w:rPr>
                <w:b/>
                <w:bCs/>
              </w:rPr>
              <w:t>: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>
              <w:rPr>
                <w:rFonts w:hint="cs"/>
                <w:cs/>
              </w:rPr>
              <w:t>ยืม</w:t>
            </w:r>
          </w:p>
        </w:tc>
        <w:tc>
          <w:tcPr>
            <w:tcW w:w="1843" w:type="dxa"/>
            <w:shd w:val="clear" w:color="auto" w:fill="auto"/>
          </w:tcPr>
          <w:p w:rsidR="00E54ED4" w:rsidRPr="00CF4764" w:rsidRDefault="00E54ED4">
            <w:pPr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รหัส </w:t>
            </w:r>
            <w:r w:rsidRPr="00CF4764">
              <w:rPr>
                <w:b/>
                <w:bCs/>
              </w:rPr>
              <w:t>:</w:t>
            </w:r>
            <w:r w:rsidR="00F4778C">
              <w:rPr>
                <w:b/>
                <w:bCs/>
              </w:rPr>
              <w:t>UC15</w:t>
            </w:r>
          </w:p>
        </w:tc>
        <w:tc>
          <w:tcPr>
            <w:tcW w:w="2410" w:type="dxa"/>
            <w:shd w:val="clear" w:color="auto" w:fill="auto"/>
          </w:tcPr>
          <w:p w:rsidR="00E54ED4" w:rsidRPr="00CF4764" w:rsidRDefault="00E54ED4">
            <w:pPr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ระดับความสำคัญ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E54ED4" w:rsidRPr="003952A3" w:rsidTr="00CF4764">
        <w:tc>
          <w:tcPr>
            <w:tcW w:w="5387" w:type="dxa"/>
            <w:shd w:val="clear" w:color="auto" w:fill="auto"/>
          </w:tcPr>
          <w:p w:rsidR="00E54ED4" w:rsidRPr="003952A3" w:rsidRDefault="00E54ED4" w:rsidP="004812C9">
            <w:pPr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ผู้กระทำหลัก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4253" w:type="dxa"/>
            <w:gridSpan w:val="2"/>
            <w:shd w:val="clear" w:color="auto" w:fill="auto"/>
          </w:tcPr>
          <w:p w:rsidR="00E54ED4" w:rsidRPr="00CF4764" w:rsidRDefault="00E54ED4" w:rsidP="004812C9">
            <w:pPr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ระดับความซับซ้อน</w:t>
            </w:r>
            <w:r w:rsidRPr="00CF4764">
              <w:rPr>
                <w:b/>
                <w:bCs/>
              </w:rPr>
              <w:t xml:space="preserve"> : </w:t>
            </w:r>
            <w:r>
              <w:rPr>
                <w:rFonts w:hint="cs"/>
                <w:cs/>
              </w:rPr>
              <w:t>สูง</w:t>
            </w:r>
          </w:p>
        </w:tc>
      </w:tr>
      <w:tr w:rsidR="00E54ED4" w:rsidRPr="003952A3" w:rsidTr="00CF4764">
        <w:tc>
          <w:tcPr>
            <w:tcW w:w="9640" w:type="dxa"/>
            <w:gridSpan w:val="3"/>
            <w:shd w:val="clear" w:color="auto" w:fill="auto"/>
          </w:tcPr>
          <w:p w:rsidR="00E54ED4" w:rsidRPr="00CF4764" w:rsidRDefault="00E54ED4">
            <w:pPr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ผู้มีส่วนเกี่ยวข้อง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cs/>
              </w:rPr>
              <w:t>บรรณารักษ์</w:t>
            </w:r>
            <w:r w:rsidRPr="004E03F9">
              <w:rPr>
                <w:rFonts w:hint="cs"/>
                <w:cs/>
              </w:rPr>
              <w:t>ห้องสมุด</w:t>
            </w:r>
          </w:p>
        </w:tc>
      </w:tr>
      <w:tr w:rsidR="00E54ED4" w:rsidRPr="003952A3" w:rsidTr="00CF4764">
        <w:tc>
          <w:tcPr>
            <w:tcW w:w="9640" w:type="dxa"/>
            <w:gridSpan w:val="3"/>
            <w:shd w:val="clear" w:color="auto" w:fill="auto"/>
          </w:tcPr>
          <w:p w:rsidR="00E54ED4" w:rsidRPr="00CF4764" w:rsidRDefault="00E54ED4" w:rsidP="004812C9">
            <w:pPr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คำอธิบาย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เป็น</w:t>
            </w:r>
            <w:proofErr w:type="spellStart"/>
            <w:r>
              <w:rPr>
                <w:rFonts w:hint="cs"/>
                <w:cs/>
              </w:rPr>
              <w:t>ยูสเค</w:t>
            </w:r>
            <w:proofErr w:type="spellEnd"/>
            <w:r>
              <w:rPr>
                <w:rFonts w:hint="cs"/>
                <w:cs/>
              </w:rPr>
              <w:t>สที่ใช้งานสำหรับทำรายการการยืมให้แก่ผู้ใช้งานทั่วไป</w:t>
            </w:r>
          </w:p>
        </w:tc>
      </w:tr>
      <w:tr w:rsidR="00E54ED4" w:rsidRPr="003952A3" w:rsidTr="00CF4764">
        <w:tc>
          <w:tcPr>
            <w:tcW w:w="9640" w:type="dxa"/>
            <w:gridSpan w:val="3"/>
            <w:shd w:val="clear" w:color="auto" w:fill="auto"/>
          </w:tcPr>
          <w:p w:rsidR="00E54ED4" w:rsidRPr="00CF4764" w:rsidRDefault="00E54ED4">
            <w:pPr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สิ่งกระตุ้น</w:t>
            </w:r>
            <w:r w:rsidRPr="00CF4764">
              <w:rPr>
                <w:b/>
                <w:bCs/>
              </w:rP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รทำรายการการยืมให้แก่ผู้ใช้งานทั่วไป</w:t>
            </w:r>
          </w:p>
          <w:p w:rsidR="00E54ED4" w:rsidRPr="00CF4764" w:rsidRDefault="00E54ED4">
            <w:pPr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ประเภทของสิ่งกระตุ้น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  <w:tr w:rsidR="00E54ED4" w:rsidRPr="003952A3" w:rsidTr="00CF4764">
        <w:tc>
          <w:tcPr>
            <w:tcW w:w="9640" w:type="dxa"/>
            <w:gridSpan w:val="3"/>
            <w:shd w:val="clear" w:color="auto" w:fill="auto"/>
          </w:tcPr>
          <w:p w:rsidR="00E54ED4" w:rsidRPr="00CF4764" w:rsidRDefault="00E54ED4">
            <w:pPr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ความสัมพันธ์</w:t>
            </w:r>
          </w:p>
          <w:p w:rsidR="00E54ED4" w:rsidRPr="00CF4764" w:rsidRDefault="00E54ED4">
            <w:pPr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ความเกี่ยวเนื่อง</w:t>
            </w:r>
            <w:r w:rsidRPr="00CF4764">
              <w:rPr>
                <w:b/>
                <w:bCs/>
              </w:rPr>
              <w:t xml:space="preserve"> : -</w:t>
            </w:r>
          </w:p>
          <w:p w:rsidR="00E54ED4" w:rsidRPr="00CF4764" w:rsidRDefault="00E54ED4">
            <w:pPr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การรวม </w:t>
            </w:r>
            <w:r w:rsidRPr="00CF4764">
              <w:rPr>
                <w:b/>
                <w:bCs/>
              </w:rPr>
              <w:t>: -</w:t>
            </w:r>
          </w:p>
          <w:p w:rsidR="00E54ED4" w:rsidRPr="00CF4764" w:rsidRDefault="00E54ED4">
            <w:pPr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การขยาย </w:t>
            </w:r>
            <w:r w:rsidRPr="00CF4764">
              <w:rPr>
                <w:b/>
                <w:bCs/>
              </w:rPr>
              <w:t>: -</w:t>
            </w:r>
          </w:p>
          <w:p w:rsidR="00E54ED4" w:rsidRPr="00CF4764" w:rsidRDefault="00E54ED4">
            <w:pPr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การรับทอดคุณสมบัติ</w:t>
            </w:r>
            <w:r w:rsidRPr="00CF4764">
              <w:rPr>
                <w:b/>
                <w:bCs/>
              </w:rPr>
              <w:t xml:space="preserve"> :</w:t>
            </w:r>
            <w:r w:rsidRPr="00CF4764">
              <w:rPr>
                <w:rFonts w:hint="cs"/>
                <w:b/>
                <w:bCs/>
                <w:cs/>
              </w:rPr>
              <w:t xml:space="preserve"> -</w:t>
            </w:r>
          </w:p>
        </w:tc>
      </w:tr>
    </w:tbl>
    <w:p w:rsidR="00E54ED4" w:rsidRDefault="00E54ED4"/>
    <w:p w:rsidR="00E54ED4" w:rsidRPr="000B4135" w:rsidRDefault="009152F9" w:rsidP="009152F9">
      <w:pPr>
        <w:jc w:val="left"/>
        <w:rPr>
          <w:cs/>
        </w:rPr>
      </w:pPr>
      <w:r>
        <w:rPr>
          <w:rFonts w:hint="cs"/>
          <w:cs/>
        </w:rPr>
        <w:lastRenderedPageBreak/>
        <w:t xml:space="preserve">ตารางที่ </w:t>
      </w:r>
      <w:r>
        <w:t>3-2</w:t>
      </w:r>
      <w:r w:rsidR="000B4135">
        <w:t>7</w:t>
      </w:r>
      <w:r>
        <w:t xml:space="preserve"> </w:t>
      </w:r>
      <w:r>
        <w:rPr>
          <w:rFonts w:hint="cs"/>
          <w:cs/>
        </w:rPr>
        <w:t>คำอธิบายยู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 </w:t>
      </w:r>
      <w:r>
        <w:t>UC15</w:t>
      </w:r>
      <w:r w:rsidR="000B4135">
        <w:rPr>
          <w:rFonts w:hint="cs"/>
          <w:cs/>
        </w:rPr>
        <w:t>(ต่อ)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2835"/>
        <w:gridCol w:w="4253"/>
      </w:tblGrid>
      <w:tr w:rsidR="00E54ED4" w:rsidRPr="000A681E" w:rsidTr="00CF4764">
        <w:tc>
          <w:tcPr>
            <w:tcW w:w="2552" w:type="dxa"/>
            <w:shd w:val="clear" w:color="auto" w:fill="auto"/>
          </w:tcPr>
          <w:p w:rsidR="00E54ED4" w:rsidRPr="00CF4764" w:rsidRDefault="00E54ED4" w:rsidP="004812C9">
            <w:pPr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เงื่อนไขก่อนการทำงาน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E54ED4" w:rsidRPr="000A681E" w:rsidRDefault="00E54ED4" w:rsidP="004812C9">
            <w:pPr>
              <w:rPr>
                <w:cs/>
              </w:rPr>
            </w:pPr>
            <w:r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>
              <w:t xml:space="preserve"> “MANAGE” </w:t>
            </w:r>
            <w:r>
              <w:rPr>
                <w:rFonts w:hint="cs"/>
                <w:cs/>
              </w:rPr>
              <w:t xml:space="preserve">และเลือกเมนู </w:t>
            </w:r>
            <w:r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>
              <w:t>”</w:t>
            </w:r>
          </w:p>
        </w:tc>
      </w:tr>
      <w:tr w:rsidR="00E54ED4" w:rsidTr="00CF4764">
        <w:tc>
          <w:tcPr>
            <w:tcW w:w="2552" w:type="dxa"/>
            <w:shd w:val="clear" w:color="auto" w:fill="auto"/>
          </w:tcPr>
          <w:p w:rsidR="00E54ED4" w:rsidRPr="00CF4764" w:rsidRDefault="00E54ED4" w:rsidP="004812C9">
            <w:pPr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เงื่อนไขหลังการทำงาน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E54ED4" w:rsidRDefault="00E54ED4" w:rsidP="004812C9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แสดงรายการ</w:t>
            </w:r>
            <w:r>
              <w:rPr>
                <w:cs/>
              </w:rPr>
              <w:t>การยืม</w:t>
            </w:r>
            <w:r>
              <w:rPr>
                <w:rFonts w:hint="cs"/>
                <w:cs/>
              </w:rPr>
              <w:t xml:space="preserve"> เมื่อทำการยืมสำเร็จ</w:t>
            </w:r>
          </w:p>
        </w:tc>
      </w:tr>
      <w:tr w:rsidR="00E54ED4" w:rsidRPr="00CF4764" w:rsidTr="00CF4764">
        <w:tc>
          <w:tcPr>
            <w:tcW w:w="2552" w:type="dxa"/>
            <w:shd w:val="clear" w:color="auto" w:fill="auto"/>
          </w:tcPr>
          <w:p w:rsidR="00E54ED4" w:rsidRPr="00CF4764" w:rsidRDefault="00E54ED4" w:rsidP="004812C9">
            <w:pPr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ขั้นตอนการทำงานปกติ </w:t>
            </w:r>
            <w:r w:rsidRPr="00CF4764">
              <w:rPr>
                <w:b/>
                <w:bCs/>
              </w:rPr>
              <w:t>:</w:t>
            </w:r>
          </w:p>
        </w:tc>
        <w:tc>
          <w:tcPr>
            <w:tcW w:w="2835" w:type="dxa"/>
            <w:shd w:val="clear" w:color="auto" w:fill="auto"/>
          </w:tcPr>
          <w:p w:rsidR="00E54ED4" w:rsidRPr="00CF4764" w:rsidRDefault="00E54ED4" w:rsidP="00CF4764">
            <w:pPr>
              <w:jc w:val="center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ผู้ใช้งาน</w:t>
            </w:r>
          </w:p>
        </w:tc>
        <w:tc>
          <w:tcPr>
            <w:tcW w:w="4253" w:type="dxa"/>
            <w:shd w:val="clear" w:color="auto" w:fill="auto"/>
          </w:tcPr>
          <w:p w:rsidR="00E54ED4" w:rsidRPr="00CF4764" w:rsidRDefault="00E54ED4" w:rsidP="00CF4764">
            <w:pPr>
              <w:jc w:val="center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ระบบ</w:t>
            </w:r>
          </w:p>
        </w:tc>
      </w:tr>
      <w:tr w:rsidR="00E54ED4" w:rsidRPr="00286180" w:rsidTr="00CF4764">
        <w:tc>
          <w:tcPr>
            <w:tcW w:w="2552" w:type="dxa"/>
            <w:shd w:val="clear" w:color="auto" w:fill="auto"/>
          </w:tcPr>
          <w:p w:rsidR="00E54ED4" w:rsidRPr="003952A3" w:rsidRDefault="00E54ED4" w:rsidP="004812C9"/>
        </w:tc>
        <w:tc>
          <w:tcPr>
            <w:tcW w:w="2835" w:type="dxa"/>
            <w:shd w:val="clear" w:color="auto" w:fill="auto"/>
          </w:tcPr>
          <w:p w:rsidR="00E54ED4" w:rsidRPr="000A681E" w:rsidRDefault="00E54ED4" w:rsidP="004812C9"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“MANAGE”</w:t>
            </w:r>
          </w:p>
          <w:p w:rsidR="00E54ED4" w:rsidRPr="00CF4764" w:rsidRDefault="00E54ED4" w:rsidP="004812C9">
            <w:pPr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 w:rsidRPr="000A681E">
              <w:t>”</w:t>
            </w:r>
          </w:p>
          <w:p w:rsidR="00E54ED4" w:rsidRDefault="00E54ED4" w:rsidP="004812C9">
            <w:r>
              <w:t xml:space="preserve">3. </w:t>
            </w:r>
            <w:r>
              <w:rPr>
                <w:rFonts w:hint="cs"/>
                <w:cs/>
              </w:rPr>
              <w:t>กรอกรหัสพนักงาน แล้วกดปุ่มยืนยัน</w:t>
            </w:r>
          </w:p>
          <w:p w:rsidR="00E54ED4" w:rsidRDefault="00E54ED4" w:rsidP="004812C9"/>
          <w:p w:rsidR="00E54ED4" w:rsidRDefault="00E54ED4" w:rsidP="004812C9"/>
          <w:p w:rsidR="00E54ED4" w:rsidRDefault="00E54ED4" w:rsidP="004812C9"/>
          <w:p w:rsidR="00E54ED4" w:rsidRDefault="00E54ED4" w:rsidP="004812C9">
            <w:r>
              <w:rPr>
                <w:rFonts w:hint="cs"/>
                <w:cs/>
              </w:rPr>
              <w:t>5. กรอกเลขเรียกหนังสือ แล้วกดปุ่มยืนยัน</w:t>
            </w:r>
          </w:p>
          <w:p w:rsidR="00E54ED4" w:rsidRDefault="00E54ED4" w:rsidP="004812C9"/>
          <w:p w:rsidR="00E54ED4" w:rsidRPr="00286180" w:rsidRDefault="00E54ED4" w:rsidP="004812C9">
            <w:pPr>
              <w:rPr>
                <w:cs/>
              </w:rPr>
            </w:pPr>
            <w:r>
              <w:rPr>
                <w:rFonts w:hint="cs"/>
                <w:cs/>
              </w:rPr>
              <w:t>7. กดปุ่มยืนยัน</w:t>
            </w:r>
          </w:p>
        </w:tc>
        <w:tc>
          <w:tcPr>
            <w:tcW w:w="4253" w:type="dxa"/>
            <w:shd w:val="clear" w:color="auto" w:fill="auto"/>
          </w:tcPr>
          <w:p w:rsidR="00E54ED4" w:rsidRDefault="00E54ED4" w:rsidP="004812C9"/>
          <w:p w:rsidR="00E54ED4" w:rsidRDefault="00E54ED4" w:rsidP="004812C9"/>
          <w:p w:rsidR="00E54ED4" w:rsidRDefault="00E54ED4" w:rsidP="004812C9"/>
          <w:p w:rsidR="00E54ED4" w:rsidRDefault="00E54ED4" w:rsidP="004812C9"/>
          <w:p w:rsidR="00E54ED4" w:rsidRDefault="00E54ED4" w:rsidP="004812C9"/>
          <w:p w:rsidR="00E54ED4" w:rsidRDefault="00E54ED4" w:rsidP="004812C9">
            <w:r>
              <w:rPr>
                <w:rFonts w:hint="cs"/>
                <w:cs/>
              </w:rPr>
              <w:t xml:space="preserve">4. ค้นหาข้อมูลของพนักงาน แล้วจึงแสดงข้อมูลของพนักงานนั้น ๆ พร้อมกับข้อมูลการยืม คืน </w:t>
            </w:r>
          </w:p>
          <w:p w:rsidR="00E54ED4" w:rsidRDefault="00E54ED4" w:rsidP="004812C9"/>
          <w:p w:rsidR="00E54ED4" w:rsidRDefault="00E54ED4" w:rsidP="004812C9"/>
          <w:p w:rsidR="00E54ED4" w:rsidRDefault="00E54ED4" w:rsidP="004812C9">
            <w:r>
              <w:rPr>
                <w:rFonts w:hint="cs"/>
                <w:cs/>
              </w:rPr>
              <w:t>6. แสดงรายการหนังสือในสถานะรอยืม</w:t>
            </w:r>
          </w:p>
          <w:p w:rsidR="00E54ED4" w:rsidRDefault="00E54ED4" w:rsidP="004812C9"/>
          <w:p w:rsidR="00E54ED4" w:rsidRPr="00286180" w:rsidRDefault="00E54ED4" w:rsidP="004812C9">
            <w:pPr>
              <w:rPr>
                <w:cs/>
              </w:rPr>
            </w:pPr>
            <w:r>
              <w:rPr>
                <w:rFonts w:hint="cs"/>
                <w:cs/>
              </w:rPr>
              <w:t>8. ทำการยืมรายการนั้น ๆ และแสดงในข้อมูลการยืม คืน</w:t>
            </w:r>
          </w:p>
        </w:tc>
      </w:tr>
      <w:tr w:rsidR="00E54ED4" w:rsidRPr="003952A3" w:rsidTr="00CF4764">
        <w:tc>
          <w:tcPr>
            <w:tcW w:w="2552" w:type="dxa"/>
            <w:shd w:val="clear" w:color="auto" w:fill="auto"/>
          </w:tcPr>
          <w:p w:rsidR="00E54ED4" w:rsidRPr="00CF4764" w:rsidRDefault="00E54ED4" w:rsidP="004812C9">
            <w:pPr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เงื่อนไขการทำงานพิเศษ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E54ED4" w:rsidRDefault="00E54ED4" w:rsidP="004812C9">
            <w:r>
              <w:t xml:space="preserve">3. </w:t>
            </w:r>
            <w:r>
              <w:rPr>
                <w:rFonts w:hint="cs"/>
                <w:cs/>
              </w:rPr>
              <w:t>ถ้ารหัสพนักงานไม่มีภายในระบบ จะไม่มีการทำงาน</w:t>
            </w:r>
          </w:p>
          <w:p w:rsidR="00E54ED4" w:rsidRPr="003952A3" w:rsidRDefault="00E54ED4" w:rsidP="004812C9">
            <w:pPr>
              <w:rPr>
                <w:cs/>
              </w:rPr>
            </w:pPr>
            <w:r>
              <w:rPr>
                <w:rFonts w:hint="cs"/>
                <w:cs/>
              </w:rPr>
              <w:t>5. ถ้าเลขเรียกหนังสือไม่มีภายในระบบ จะไม่มีการทำงาน</w:t>
            </w:r>
          </w:p>
        </w:tc>
      </w:tr>
    </w:tbl>
    <w:p w:rsidR="00E54ED4" w:rsidRDefault="00E54ED4" w:rsidP="000B4135">
      <w:pPr>
        <w:jc w:val="left"/>
        <w:rPr>
          <w:cs/>
        </w:rPr>
      </w:pPr>
      <w:r>
        <w:rPr>
          <w:cs/>
        </w:rPr>
        <w:br w:type="page"/>
      </w:r>
      <w:r w:rsidR="000B4135">
        <w:rPr>
          <w:rFonts w:hint="cs"/>
          <w:cs/>
        </w:rPr>
        <w:lastRenderedPageBreak/>
        <w:t xml:space="preserve">ตารางที่ </w:t>
      </w:r>
      <w:r w:rsidR="000B4135">
        <w:t xml:space="preserve">3-27 </w:t>
      </w:r>
      <w:r w:rsidR="000B4135">
        <w:rPr>
          <w:rFonts w:hint="cs"/>
          <w:cs/>
        </w:rPr>
        <w:t>คำอธิบายยู</w:t>
      </w:r>
      <w:proofErr w:type="spellStart"/>
      <w:r w:rsidR="000B4135">
        <w:rPr>
          <w:rFonts w:hint="cs"/>
          <w:cs/>
        </w:rPr>
        <w:t>เค</w:t>
      </w:r>
      <w:proofErr w:type="spellEnd"/>
      <w:r w:rsidR="000B4135">
        <w:rPr>
          <w:rFonts w:hint="cs"/>
          <w:cs/>
        </w:rPr>
        <w:t xml:space="preserve">ส </w:t>
      </w:r>
      <w:r w:rsidR="000B4135">
        <w:t>UC16</w:t>
      </w:r>
      <w:r>
        <w:rPr>
          <w:rFonts w:hint="cs"/>
          <w:cs/>
        </w:rPr>
        <w:t xml:space="preserve"> 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3261"/>
        <w:gridCol w:w="1559"/>
        <w:gridCol w:w="2268"/>
      </w:tblGrid>
      <w:tr w:rsidR="00E54ED4" w:rsidRPr="003952A3" w:rsidTr="00CF4764">
        <w:tc>
          <w:tcPr>
            <w:tcW w:w="5813" w:type="dxa"/>
            <w:gridSpan w:val="2"/>
            <w:shd w:val="clear" w:color="auto" w:fill="auto"/>
          </w:tcPr>
          <w:p w:rsidR="00E54ED4" w:rsidRPr="003952A3" w:rsidRDefault="00E54ED4" w:rsidP="004812C9">
            <w:pPr>
              <w:pStyle w:val="ae"/>
              <w:rPr>
                <w:cs/>
              </w:rPr>
            </w:pPr>
            <w:r w:rsidRPr="003952A3">
              <w:rPr>
                <w:rFonts w:hint="cs"/>
                <w:cs/>
              </w:rPr>
              <w:t>ชื่อ</w:t>
            </w:r>
            <w:proofErr w:type="spellStart"/>
            <w:r w:rsidRPr="003952A3">
              <w:rPr>
                <w:rFonts w:hint="cs"/>
                <w:cs/>
              </w:rPr>
              <w:t>ยูสเค</w:t>
            </w:r>
            <w:proofErr w:type="spellEnd"/>
            <w:r w:rsidRPr="003952A3">
              <w:rPr>
                <w:rFonts w:hint="cs"/>
                <w:cs/>
              </w:rPr>
              <w:t xml:space="preserve">ส </w:t>
            </w:r>
            <w:r w:rsidRPr="003952A3">
              <w:t>:</w:t>
            </w:r>
            <w:r w:rsidRPr="003952A3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คืน</w:t>
            </w:r>
          </w:p>
        </w:tc>
        <w:tc>
          <w:tcPr>
            <w:tcW w:w="1559" w:type="dxa"/>
            <w:shd w:val="clear" w:color="auto" w:fill="auto"/>
          </w:tcPr>
          <w:p w:rsidR="00E54ED4" w:rsidRPr="00AD1F05" w:rsidRDefault="00E54ED4" w:rsidP="004812C9">
            <w:pPr>
              <w:pStyle w:val="ae"/>
            </w:pPr>
            <w:r w:rsidRPr="00AD1F05">
              <w:rPr>
                <w:rFonts w:hint="cs"/>
                <w:cs/>
              </w:rPr>
              <w:t xml:space="preserve">รหัส </w:t>
            </w:r>
            <w:r w:rsidRPr="00AD1F05">
              <w:t>:</w:t>
            </w:r>
            <w:r w:rsidR="000B4135">
              <w:t>UC16</w:t>
            </w:r>
          </w:p>
        </w:tc>
        <w:tc>
          <w:tcPr>
            <w:tcW w:w="2268" w:type="dxa"/>
            <w:shd w:val="clear" w:color="auto" w:fill="auto"/>
          </w:tcPr>
          <w:p w:rsidR="00E54ED4" w:rsidRPr="00AD1F05" w:rsidRDefault="00E54ED4" w:rsidP="004812C9">
            <w:pPr>
              <w:pStyle w:val="ae"/>
              <w:rPr>
                <w:cs/>
              </w:rPr>
            </w:pPr>
            <w:r w:rsidRPr="00AD1F05">
              <w:rPr>
                <w:rFonts w:hint="cs"/>
                <w:cs/>
              </w:rPr>
              <w:t xml:space="preserve">ระดับความสำคัญ </w:t>
            </w:r>
            <w:r w:rsidRPr="00AD1F05">
              <w:t>:</w:t>
            </w:r>
            <w:r>
              <w:t xml:space="preserve">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E54ED4" w:rsidRPr="003952A3" w:rsidTr="00CF4764">
        <w:tc>
          <w:tcPr>
            <w:tcW w:w="5813" w:type="dxa"/>
            <w:gridSpan w:val="2"/>
            <w:shd w:val="clear" w:color="auto" w:fill="auto"/>
          </w:tcPr>
          <w:p w:rsidR="00E54ED4" w:rsidRPr="003952A3" w:rsidRDefault="00E54ED4" w:rsidP="004812C9">
            <w:pPr>
              <w:pStyle w:val="ae"/>
              <w:rPr>
                <w:cs/>
              </w:rPr>
            </w:pPr>
            <w:r w:rsidRPr="003952A3">
              <w:rPr>
                <w:rFonts w:hint="cs"/>
                <w:cs/>
              </w:rPr>
              <w:t xml:space="preserve">ผู้กระทำหลัก </w:t>
            </w:r>
            <w:r w:rsidRPr="003952A3"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827" w:type="dxa"/>
            <w:gridSpan w:val="2"/>
            <w:shd w:val="clear" w:color="auto" w:fill="auto"/>
          </w:tcPr>
          <w:p w:rsidR="00E54ED4" w:rsidRPr="00AD1F05" w:rsidRDefault="00E54ED4" w:rsidP="004812C9">
            <w:pPr>
              <w:pStyle w:val="ae"/>
              <w:rPr>
                <w:cs/>
              </w:rPr>
            </w:pPr>
            <w:r w:rsidRPr="00AD1F05">
              <w:rPr>
                <w:rFonts w:hint="cs"/>
                <w:cs/>
              </w:rPr>
              <w:t>ระดับความซับซ้อน</w:t>
            </w:r>
            <w:r w:rsidRPr="00AD1F05">
              <w:t xml:space="preserve"> :</w:t>
            </w:r>
            <w:r>
              <w:t xml:space="preserve"> </w:t>
            </w:r>
            <w:r>
              <w:rPr>
                <w:rFonts w:hint="cs"/>
                <w:cs/>
              </w:rPr>
              <w:t>สูง</w:t>
            </w:r>
          </w:p>
        </w:tc>
      </w:tr>
      <w:tr w:rsidR="00E54ED4" w:rsidRPr="003952A3" w:rsidTr="00CF4764">
        <w:tc>
          <w:tcPr>
            <w:tcW w:w="9640" w:type="dxa"/>
            <w:gridSpan w:val="4"/>
            <w:shd w:val="clear" w:color="auto" w:fill="auto"/>
          </w:tcPr>
          <w:p w:rsidR="00E54ED4" w:rsidRPr="003952A3" w:rsidRDefault="00E54ED4" w:rsidP="004812C9">
            <w:pPr>
              <w:pStyle w:val="ae"/>
              <w:rPr>
                <w:cs/>
              </w:rPr>
            </w:pPr>
            <w:r w:rsidRPr="003952A3">
              <w:rPr>
                <w:rFonts w:hint="cs"/>
                <w:cs/>
              </w:rPr>
              <w:t>ผู้มีส่วนเกี่ยวข้อง</w:t>
            </w:r>
            <w:r>
              <w:rPr>
                <w:rFonts w:hint="cs"/>
                <w:cs/>
              </w:rPr>
              <w:t xml:space="preserve"> </w:t>
            </w:r>
            <w:r>
              <w:t xml:space="preserve">: </w:t>
            </w:r>
            <w:r w:rsidRPr="004E03F9">
              <w:rPr>
                <w:cs/>
              </w:rPr>
              <w:t>บรรณารักษ์</w:t>
            </w:r>
            <w:r w:rsidRPr="004E03F9">
              <w:rPr>
                <w:rFonts w:hint="cs"/>
                <w:cs/>
              </w:rPr>
              <w:t>ห้องสมุด</w:t>
            </w:r>
          </w:p>
        </w:tc>
      </w:tr>
      <w:tr w:rsidR="00E54ED4" w:rsidRPr="003952A3" w:rsidTr="00CF4764">
        <w:tc>
          <w:tcPr>
            <w:tcW w:w="9640" w:type="dxa"/>
            <w:gridSpan w:val="4"/>
            <w:shd w:val="clear" w:color="auto" w:fill="auto"/>
          </w:tcPr>
          <w:p w:rsidR="00E54ED4" w:rsidRPr="003952A3" w:rsidRDefault="00E54ED4" w:rsidP="004812C9">
            <w:pPr>
              <w:pStyle w:val="ae"/>
              <w:rPr>
                <w:cs/>
              </w:rPr>
            </w:pPr>
            <w:r w:rsidRPr="003952A3">
              <w:rPr>
                <w:rFonts w:hint="cs"/>
                <w:cs/>
              </w:rPr>
              <w:t>คำอธิบาย</w:t>
            </w:r>
            <w:r>
              <w:rPr>
                <w:rFonts w:hint="cs"/>
                <w:cs/>
              </w:rPr>
              <w:t xml:space="preserve"> </w:t>
            </w:r>
            <w:r>
              <w:t xml:space="preserve">: </w:t>
            </w:r>
            <w:r>
              <w:rPr>
                <w:rFonts w:hint="cs"/>
                <w:cs/>
              </w:rPr>
              <w:t>เป็น</w:t>
            </w:r>
            <w:proofErr w:type="spellStart"/>
            <w:r>
              <w:rPr>
                <w:rFonts w:hint="cs"/>
                <w:cs/>
              </w:rPr>
              <w:t>ยูสเค</w:t>
            </w:r>
            <w:proofErr w:type="spellEnd"/>
            <w:r>
              <w:rPr>
                <w:rFonts w:hint="cs"/>
                <w:cs/>
              </w:rPr>
              <w:t>สที่ใช้งานสำหรับทำรายการการคืนให้แก่ผู้ใช้งานทั่วไป</w:t>
            </w:r>
          </w:p>
        </w:tc>
      </w:tr>
      <w:tr w:rsidR="00E54ED4" w:rsidRPr="003952A3" w:rsidTr="00CF4764">
        <w:tc>
          <w:tcPr>
            <w:tcW w:w="9640" w:type="dxa"/>
            <w:gridSpan w:val="4"/>
            <w:shd w:val="clear" w:color="auto" w:fill="auto"/>
          </w:tcPr>
          <w:p w:rsidR="00E54ED4" w:rsidRPr="003952A3" w:rsidRDefault="00E54ED4" w:rsidP="004812C9">
            <w:pPr>
              <w:pStyle w:val="ae"/>
              <w:rPr>
                <w:cs/>
              </w:rPr>
            </w:pPr>
            <w:r w:rsidRPr="003952A3">
              <w:rPr>
                <w:rFonts w:hint="cs"/>
                <w:cs/>
              </w:rPr>
              <w:t>สิ่งกระตุ้น</w:t>
            </w:r>
            <w: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รทำรายการการคืนให้แก่ผู้ใช้งานทั่วไป</w:t>
            </w:r>
          </w:p>
          <w:p w:rsidR="00E54ED4" w:rsidRPr="003952A3" w:rsidRDefault="00E54ED4" w:rsidP="004812C9">
            <w:pPr>
              <w:pStyle w:val="ae"/>
              <w:rPr>
                <w:cs/>
              </w:rPr>
            </w:pPr>
            <w:r w:rsidRPr="003952A3">
              <w:rPr>
                <w:rFonts w:hint="cs"/>
                <w:cs/>
              </w:rPr>
              <w:t>ประเภทของสิ่งกระตุ้น</w:t>
            </w:r>
            <w:r>
              <w:rPr>
                <w:rFonts w:hint="cs"/>
                <w:cs/>
              </w:rPr>
              <w:t xml:space="preserve"> </w:t>
            </w:r>
            <w: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  <w:tr w:rsidR="00E54ED4" w:rsidRPr="003952A3" w:rsidTr="00CF4764">
        <w:tc>
          <w:tcPr>
            <w:tcW w:w="9640" w:type="dxa"/>
            <w:gridSpan w:val="4"/>
            <w:shd w:val="clear" w:color="auto" w:fill="auto"/>
          </w:tcPr>
          <w:p w:rsidR="00E54ED4" w:rsidRPr="003952A3" w:rsidRDefault="00E54ED4" w:rsidP="004812C9">
            <w:pPr>
              <w:pStyle w:val="ae"/>
            </w:pPr>
            <w:r w:rsidRPr="003952A3">
              <w:rPr>
                <w:rFonts w:hint="cs"/>
                <w:cs/>
              </w:rPr>
              <w:t>ความสัมพันธ์</w:t>
            </w:r>
          </w:p>
          <w:p w:rsidR="00E54ED4" w:rsidRPr="003952A3" w:rsidRDefault="00E54ED4" w:rsidP="004812C9">
            <w:pPr>
              <w:pStyle w:val="ae"/>
            </w:pPr>
            <w:r w:rsidRPr="003952A3">
              <w:rPr>
                <w:rFonts w:hint="cs"/>
                <w:cs/>
              </w:rPr>
              <w:t xml:space="preserve">   ความเกี่ยวเนื่อง</w:t>
            </w:r>
            <w:r w:rsidRPr="003952A3">
              <w:t xml:space="preserve"> :</w:t>
            </w:r>
            <w:r>
              <w:t xml:space="preserve"> -</w:t>
            </w:r>
          </w:p>
          <w:p w:rsidR="00E54ED4" w:rsidRPr="003952A3" w:rsidRDefault="00E54ED4" w:rsidP="004812C9">
            <w:pPr>
              <w:pStyle w:val="ae"/>
            </w:pPr>
            <w:r w:rsidRPr="003952A3">
              <w:rPr>
                <w:rFonts w:hint="cs"/>
                <w:cs/>
              </w:rPr>
              <w:t xml:space="preserve">   การรวม </w:t>
            </w:r>
            <w:r w:rsidRPr="003952A3">
              <w:t>:</w:t>
            </w:r>
            <w:r>
              <w:t xml:space="preserve"> -</w:t>
            </w:r>
          </w:p>
          <w:p w:rsidR="00E54ED4" w:rsidRPr="003952A3" w:rsidRDefault="00E54ED4" w:rsidP="004812C9">
            <w:pPr>
              <w:pStyle w:val="ae"/>
            </w:pPr>
            <w:r w:rsidRPr="003952A3">
              <w:rPr>
                <w:rFonts w:hint="cs"/>
                <w:cs/>
              </w:rPr>
              <w:t xml:space="preserve">   การขยาย </w:t>
            </w:r>
            <w:r w:rsidRPr="003952A3">
              <w:t>:</w:t>
            </w:r>
            <w:r>
              <w:t xml:space="preserve"> -</w:t>
            </w:r>
          </w:p>
          <w:p w:rsidR="00E54ED4" w:rsidRPr="003952A3" w:rsidRDefault="00E54ED4" w:rsidP="004812C9">
            <w:pPr>
              <w:pStyle w:val="ae"/>
              <w:rPr>
                <w:cs/>
              </w:rPr>
            </w:pPr>
            <w:r w:rsidRPr="003952A3">
              <w:rPr>
                <w:rFonts w:hint="cs"/>
                <w:cs/>
              </w:rPr>
              <w:t xml:space="preserve">   การรับทอดคุณสมบัติ</w:t>
            </w:r>
            <w:r w:rsidRPr="003952A3">
              <w:t xml:space="preserve"> :</w:t>
            </w:r>
            <w:r>
              <w:rPr>
                <w:rFonts w:hint="cs"/>
                <w:cs/>
              </w:rPr>
              <w:t xml:space="preserve"> -</w:t>
            </w:r>
          </w:p>
        </w:tc>
      </w:tr>
      <w:tr w:rsidR="00E54ED4" w:rsidRPr="003952A3" w:rsidTr="00CF4764">
        <w:tc>
          <w:tcPr>
            <w:tcW w:w="2552" w:type="dxa"/>
            <w:shd w:val="clear" w:color="auto" w:fill="auto"/>
          </w:tcPr>
          <w:p w:rsidR="00E54ED4" w:rsidRPr="003952A3" w:rsidRDefault="00E54ED4" w:rsidP="004812C9">
            <w:pPr>
              <w:pStyle w:val="ae"/>
            </w:pPr>
            <w:r w:rsidRPr="003952A3">
              <w:rPr>
                <w:rFonts w:hint="cs"/>
                <w:cs/>
              </w:rPr>
              <w:t>เงื่อนไขก่อนการทำงาน</w:t>
            </w:r>
            <w:r>
              <w:t xml:space="preserve"> :</w:t>
            </w:r>
          </w:p>
        </w:tc>
        <w:tc>
          <w:tcPr>
            <w:tcW w:w="7088" w:type="dxa"/>
            <w:gridSpan w:val="3"/>
            <w:shd w:val="clear" w:color="auto" w:fill="auto"/>
          </w:tcPr>
          <w:p w:rsidR="00E54ED4" w:rsidRDefault="00E54ED4" w:rsidP="004812C9">
            <w:pPr>
              <w:pStyle w:val="ae"/>
            </w:pPr>
            <w:r w:rsidRPr="00B1375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B1375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B13758">
              <w:t xml:space="preserve"> “MANAGE” </w:t>
            </w:r>
            <w:r w:rsidRPr="00B13758">
              <w:rPr>
                <w:rFonts w:hint="cs"/>
                <w:cs/>
              </w:rPr>
              <w:t xml:space="preserve">และเลือกเมนู </w:t>
            </w:r>
            <w:r w:rsidRPr="00B13758">
              <w:t>“</w:t>
            </w:r>
            <w:r w:rsidRPr="00B13758">
              <w:rPr>
                <w:rFonts w:hint="cs"/>
                <w:cs/>
              </w:rPr>
              <w:t>จัดการยืม คืน ชำระเงิน</w:t>
            </w:r>
            <w:r w:rsidRPr="00B13758">
              <w:t>”</w:t>
            </w:r>
          </w:p>
          <w:p w:rsidR="00E54ED4" w:rsidRPr="00B13758" w:rsidRDefault="00E54ED4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2. ต้องมีการทำการยืมก่อน</w:t>
            </w:r>
          </w:p>
        </w:tc>
      </w:tr>
    </w:tbl>
    <w:p w:rsidR="00E54ED4" w:rsidRDefault="00E54ED4"/>
    <w:p w:rsidR="00E54ED4" w:rsidRPr="00E54ED4" w:rsidRDefault="000B4135">
      <w:r>
        <w:rPr>
          <w:rFonts w:hint="cs"/>
          <w:cs/>
        </w:rPr>
        <w:lastRenderedPageBreak/>
        <w:t xml:space="preserve">ตารางที่ </w:t>
      </w:r>
      <w:r>
        <w:t xml:space="preserve">3-28 </w:t>
      </w:r>
      <w:r>
        <w:rPr>
          <w:rFonts w:hint="cs"/>
          <w:cs/>
        </w:rPr>
        <w:t>คำอธิบายยู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 </w:t>
      </w:r>
      <w:r>
        <w:t>UC16</w:t>
      </w:r>
      <w:r>
        <w:rPr>
          <w:rFonts w:hint="cs"/>
          <w:cs/>
        </w:rPr>
        <w:t>(ต่อ)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3544"/>
        <w:gridCol w:w="3544"/>
      </w:tblGrid>
      <w:tr w:rsidR="00E54ED4" w:rsidTr="00CF4764">
        <w:tc>
          <w:tcPr>
            <w:tcW w:w="2552" w:type="dxa"/>
            <w:shd w:val="clear" w:color="auto" w:fill="auto"/>
          </w:tcPr>
          <w:p w:rsidR="00E54ED4" w:rsidRPr="003952A3" w:rsidRDefault="00E54ED4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เงื่อนไขหลัง</w:t>
            </w:r>
            <w:r w:rsidRPr="003952A3">
              <w:rPr>
                <w:rFonts w:hint="cs"/>
                <w:cs/>
              </w:rPr>
              <w:t>การทำงาน</w:t>
            </w:r>
            <w: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E54ED4" w:rsidRDefault="00E54ED4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แสดงรายการ</w:t>
            </w:r>
            <w:r>
              <w:rPr>
                <w:cs/>
              </w:rPr>
              <w:t>การ</w:t>
            </w:r>
            <w:r>
              <w:rPr>
                <w:rFonts w:hint="cs"/>
                <w:cs/>
              </w:rPr>
              <w:t>คืน เมื่อทำการคืนสำเร็จ</w:t>
            </w:r>
          </w:p>
        </w:tc>
      </w:tr>
      <w:tr w:rsidR="00E54ED4" w:rsidRPr="003952A3" w:rsidTr="00CF4764">
        <w:tc>
          <w:tcPr>
            <w:tcW w:w="2552" w:type="dxa"/>
            <w:shd w:val="clear" w:color="auto" w:fill="auto"/>
          </w:tcPr>
          <w:p w:rsidR="00E54ED4" w:rsidRPr="003952A3" w:rsidRDefault="00E54ED4" w:rsidP="004812C9">
            <w:pPr>
              <w:pStyle w:val="ae"/>
            </w:pPr>
            <w:r w:rsidRPr="003952A3">
              <w:rPr>
                <w:rFonts w:hint="cs"/>
                <w:cs/>
              </w:rPr>
              <w:t>ขั้นตอนการทำงานปกติ</w:t>
            </w:r>
            <w:r>
              <w:rPr>
                <w:rFonts w:hint="cs"/>
                <w:cs/>
              </w:rPr>
              <w:t xml:space="preserve"> </w:t>
            </w:r>
            <w:r>
              <w:t>:</w:t>
            </w:r>
          </w:p>
        </w:tc>
        <w:tc>
          <w:tcPr>
            <w:tcW w:w="3544" w:type="dxa"/>
            <w:shd w:val="clear" w:color="auto" w:fill="auto"/>
          </w:tcPr>
          <w:p w:rsidR="00E54ED4" w:rsidRPr="003952A3" w:rsidRDefault="00E54ED4" w:rsidP="004812C9">
            <w:pPr>
              <w:pStyle w:val="ae"/>
              <w:rPr>
                <w:cs/>
              </w:rPr>
            </w:pPr>
            <w:r w:rsidRPr="003952A3">
              <w:rPr>
                <w:rFonts w:hint="cs"/>
                <w:cs/>
              </w:rPr>
              <w:t>ผู้ใช้งาน</w:t>
            </w:r>
          </w:p>
        </w:tc>
        <w:tc>
          <w:tcPr>
            <w:tcW w:w="3544" w:type="dxa"/>
            <w:shd w:val="clear" w:color="auto" w:fill="auto"/>
          </w:tcPr>
          <w:p w:rsidR="00E54ED4" w:rsidRPr="003952A3" w:rsidRDefault="00E54ED4" w:rsidP="004812C9">
            <w:pPr>
              <w:pStyle w:val="ae"/>
              <w:rPr>
                <w:cs/>
              </w:rPr>
            </w:pPr>
            <w:r w:rsidRPr="003952A3">
              <w:rPr>
                <w:rFonts w:hint="cs"/>
                <w:cs/>
              </w:rPr>
              <w:t>ระบบ</w:t>
            </w:r>
          </w:p>
        </w:tc>
      </w:tr>
      <w:tr w:rsidR="00E54ED4" w:rsidRPr="00286180" w:rsidTr="00CF4764">
        <w:tc>
          <w:tcPr>
            <w:tcW w:w="2552" w:type="dxa"/>
            <w:shd w:val="clear" w:color="auto" w:fill="auto"/>
          </w:tcPr>
          <w:p w:rsidR="00E54ED4" w:rsidRPr="003952A3" w:rsidRDefault="00E54ED4" w:rsidP="004812C9">
            <w:pPr>
              <w:pStyle w:val="ae"/>
            </w:pPr>
          </w:p>
        </w:tc>
        <w:tc>
          <w:tcPr>
            <w:tcW w:w="3544" w:type="dxa"/>
            <w:shd w:val="clear" w:color="auto" w:fill="auto"/>
          </w:tcPr>
          <w:p w:rsidR="00E54ED4" w:rsidRPr="000A681E" w:rsidRDefault="00E54ED4" w:rsidP="004812C9">
            <w:pPr>
              <w:pStyle w:val="ae"/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“MANAGE”</w:t>
            </w:r>
          </w:p>
          <w:p w:rsidR="00E54ED4" w:rsidRPr="00CF4764" w:rsidRDefault="00E54ED4" w:rsidP="004812C9">
            <w:pPr>
              <w:pStyle w:val="ae"/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 w:rsidRPr="000A681E">
              <w:t>”</w:t>
            </w:r>
          </w:p>
          <w:p w:rsidR="00E54ED4" w:rsidRDefault="00E54ED4" w:rsidP="004812C9">
            <w:pPr>
              <w:pStyle w:val="ae"/>
            </w:pPr>
            <w:r>
              <w:t xml:space="preserve">3. </w:t>
            </w:r>
            <w:r>
              <w:rPr>
                <w:rFonts w:hint="cs"/>
                <w:cs/>
              </w:rPr>
              <w:t>กรอกรหัสพนักงาน แล้วกดปุ่มยืนยัน</w:t>
            </w:r>
          </w:p>
          <w:p w:rsidR="00E54ED4" w:rsidRDefault="00E54ED4" w:rsidP="004812C9">
            <w:pPr>
              <w:pStyle w:val="ae"/>
            </w:pPr>
            <w:r>
              <w:rPr>
                <w:rFonts w:hint="cs"/>
                <w:cs/>
              </w:rPr>
              <w:t>5. กรอกเลขเรียกหนังสือ แล้วกดปุ่มยืนยัน</w:t>
            </w:r>
          </w:p>
          <w:p w:rsidR="00E54ED4" w:rsidRDefault="00E54ED4" w:rsidP="004812C9">
            <w:pPr>
              <w:pStyle w:val="ae"/>
            </w:pPr>
          </w:p>
          <w:p w:rsidR="00E54ED4" w:rsidRPr="00286180" w:rsidRDefault="00E54ED4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7. กดปุ่มยืนยัน</w:t>
            </w:r>
          </w:p>
        </w:tc>
        <w:tc>
          <w:tcPr>
            <w:tcW w:w="3544" w:type="dxa"/>
            <w:shd w:val="clear" w:color="auto" w:fill="auto"/>
          </w:tcPr>
          <w:p w:rsidR="00E54ED4" w:rsidRDefault="00E54ED4" w:rsidP="004812C9">
            <w:pPr>
              <w:pStyle w:val="ae"/>
            </w:pPr>
          </w:p>
          <w:p w:rsidR="00E54ED4" w:rsidRDefault="00E54ED4" w:rsidP="004812C9">
            <w:pPr>
              <w:pStyle w:val="ae"/>
            </w:pPr>
          </w:p>
          <w:p w:rsidR="00E54ED4" w:rsidRDefault="00E54ED4" w:rsidP="004812C9">
            <w:pPr>
              <w:pStyle w:val="ae"/>
            </w:pPr>
            <w:r>
              <w:rPr>
                <w:rFonts w:hint="cs"/>
                <w:cs/>
              </w:rPr>
              <w:t xml:space="preserve">4. ค้นหาข้อมูลของพนักงาน แล้วจึงแสดงข้อมูลของพนักงานนั้น ๆ พร้อมกับข้อมูลการยืม คืน </w:t>
            </w:r>
          </w:p>
          <w:p w:rsidR="00E54ED4" w:rsidRDefault="00E54ED4" w:rsidP="004812C9">
            <w:pPr>
              <w:pStyle w:val="ae"/>
            </w:pPr>
            <w:r>
              <w:rPr>
                <w:rFonts w:hint="cs"/>
                <w:cs/>
              </w:rPr>
              <w:t>6. แสดงรายการหนังสือในสถานะรอคืน</w:t>
            </w:r>
          </w:p>
          <w:p w:rsidR="00E54ED4" w:rsidRDefault="00E54ED4" w:rsidP="004812C9">
            <w:pPr>
              <w:pStyle w:val="ae"/>
            </w:pPr>
          </w:p>
          <w:p w:rsidR="00E54ED4" w:rsidRPr="00286180" w:rsidRDefault="00E54ED4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8. ทำการคืนรายการนั้น ๆ พร้อมกับคำนวณค่าปรับ และแสดงในข้อมูลการยืม คืน</w:t>
            </w:r>
          </w:p>
        </w:tc>
      </w:tr>
      <w:tr w:rsidR="00E54ED4" w:rsidRPr="003952A3" w:rsidTr="00CF4764">
        <w:tc>
          <w:tcPr>
            <w:tcW w:w="2552" w:type="dxa"/>
            <w:shd w:val="clear" w:color="auto" w:fill="auto"/>
          </w:tcPr>
          <w:p w:rsidR="00E54ED4" w:rsidRPr="003952A3" w:rsidRDefault="00E54ED4" w:rsidP="004812C9">
            <w:pPr>
              <w:pStyle w:val="ae"/>
            </w:pPr>
            <w:r w:rsidRPr="003952A3">
              <w:rPr>
                <w:rFonts w:hint="cs"/>
                <w:cs/>
              </w:rPr>
              <w:t>เงื่อนไขการทำงานพิเศษ</w:t>
            </w:r>
            <w: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E54ED4" w:rsidRDefault="00E54ED4" w:rsidP="004812C9">
            <w:pPr>
              <w:pStyle w:val="ae"/>
            </w:pPr>
            <w:r>
              <w:t xml:space="preserve">3. </w:t>
            </w:r>
            <w:r>
              <w:rPr>
                <w:rFonts w:hint="cs"/>
                <w:cs/>
              </w:rPr>
              <w:t>ถ้ารหัสพนักงานไม่มีภายในระบบ จะไม่มีการทำงาน</w:t>
            </w:r>
          </w:p>
          <w:p w:rsidR="00E54ED4" w:rsidRPr="003952A3" w:rsidRDefault="00E54ED4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5. ถ้าเลขเรียกหนังสือไม่มีภายในระบบ จะไม่มีการทำงาน</w:t>
            </w:r>
          </w:p>
        </w:tc>
      </w:tr>
    </w:tbl>
    <w:p w:rsidR="00387C83" w:rsidRDefault="00387C83">
      <w:pPr>
        <w:rPr>
          <w:cs/>
        </w:rPr>
      </w:pPr>
    </w:p>
    <w:p w:rsidR="00387C83" w:rsidRPr="000B4135" w:rsidRDefault="00387C83">
      <w:pPr>
        <w:rPr>
          <w:cs/>
        </w:rPr>
      </w:pPr>
      <w:r>
        <w:rPr>
          <w:cs/>
        </w:rPr>
        <w:br w:type="page"/>
      </w:r>
      <w:r w:rsidR="000B4135">
        <w:rPr>
          <w:rFonts w:hint="cs"/>
          <w:cs/>
        </w:rPr>
        <w:lastRenderedPageBreak/>
        <w:t xml:space="preserve">ตารางที่ </w:t>
      </w:r>
      <w:r w:rsidR="000B4135">
        <w:t xml:space="preserve">3-28 </w:t>
      </w:r>
      <w:r w:rsidR="000B4135">
        <w:rPr>
          <w:rFonts w:hint="cs"/>
          <w:cs/>
        </w:rPr>
        <w:t>คำอธิบายยู</w:t>
      </w:r>
      <w:proofErr w:type="spellStart"/>
      <w:r w:rsidR="000B4135">
        <w:rPr>
          <w:rFonts w:hint="cs"/>
          <w:cs/>
        </w:rPr>
        <w:t>เค</w:t>
      </w:r>
      <w:proofErr w:type="spellEnd"/>
      <w:r w:rsidR="000B4135">
        <w:rPr>
          <w:rFonts w:hint="cs"/>
          <w:cs/>
        </w:rPr>
        <w:t xml:space="preserve">ส </w:t>
      </w:r>
      <w:r w:rsidR="000B4135">
        <w:t>UC17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3119"/>
        <w:gridCol w:w="1701"/>
        <w:gridCol w:w="2268"/>
      </w:tblGrid>
      <w:tr w:rsidR="00387C83" w:rsidRPr="003952A3" w:rsidTr="00CF4764">
        <w:tc>
          <w:tcPr>
            <w:tcW w:w="5671" w:type="dxa"/>
            <w:gridSpan w:val="2"/>
            <w:shd w:val="clear" w:color="auto" w:fill="auto"/>
          </w:tcPr>
          <w:p w:rsidR="00387C83" w:rsidRPr="003952A3" w:rsidRDefault="00387C83" w:rsidP="00387C83">
            <w:pPr>
              <w:pStyle w:val="ae"/>
            </w:pPr>
            <w:r w:rsidRPr="00CF4764">
              <w:rPr>
                <w:rFonts w:hint="cs"/>
                <w:b/>
                <w:bCs/>
                <w:cs/>
              </w:rPr>
              <w:t>ชื่อ</w:t>
            </w:r>
            <w:proofErr w:type="spellStart"/>
            <w:r w:rsidRPr="00CF4764">
              <w:rPr>
                <w:rFonts w:hint="cs"/>
                <w:b/>
                <w:bCs/>
                <w:cs/>
              </w:rPr>
              <w:t>ยูสเค</w:t>
            </w:r>
            <w:proofErr w:type="spellEnd"/>
            <w:r w:rsidRPr="00CF4764">
              <w:rPr>
                <w:rFonts w:hint="cs"/>
                <w:b/>
                <w:bCs/>
                <w:cs/>
              </w:rPr>
              <w:t xml:space="preserve">ส </w:t>
            </w:r>
            <w:r w:rsidRPr="00CF4764">
              <w:rPr>
                <w:b/>
                <w:bCs/>
              </w:rPr>
              <w:t>: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จัดการวันหยุด</w:t>
            </w:r>
            <w:r>
              <w:t>(</w:t>
            </w:r>
            <w:r>
              <w:rPr>
                <w:rFonts w:hint="cs"/>
                <w:cs/>
              </w:rPr>
              <w:t>เพิ่ม</w:t>
            </w:r>
            <w:r>
              <w:t>)</w:t>
            </w:r>
          </w:p>
        </w:tc>
        <w:tc>
          <w:tcPr>
            <w:tcW w:w="1701" w:type="dxa"/>
            <w:shd w:val="clear" w:color="auto" w:fill="auto"/>
          </w:tcPr>
          <w:p w:rsidR="00387C83" w:rsidRPr="00CF4764" w:rsidRDefault="00387C83" w:rsidP="00387C83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รหัส </w:t>
            </w:r>
            <w:r w:rsidRPr="00CF4764">
              <w:rPr>
                <w:b/>
                <w:bCs/>
              </w:rPr>
              <w:t>:</w:t>
            </w:r>
            <w:r w:rsidR="000B4135">
              <w:t xml:space="preserve"> UC17</w:t>
            </w:r>
          </w:p>
        </w:tc>
        <w:tc>
          <w:tcPr>
            <w:tcW w:w="2268" w:type="dxa"/>
            <w:shd w:val="clear" w:color="auto" w:fill="auto"/>
          </w:tcPr>
          <w:p w:rsidR="00387C83" w:rsidRPr="00CF4764" w:rsidRDefault="00387C83" w:rsidP="00387C83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ระดับความสำคัญ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387C83" w:rsidRPr="003952A3" w:rsidTr="00CF4764">
        <w:tc>
          <w:tcPr>
            <w:tcW w:w="5671" w:type="dxa"/>
            <w:gridSpan w:val="2"/>
            <w:shd w:val="clear" w:color="auto" w:fill="auto"/>
          </w:tcPr>
          <w:p w:rsidR="00387C83" w:rsidRPr="003952A3" w:rsidRDefault="00387C83" w:rsidP="00387C83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ผู้กระทำหลัก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969" w:type="dxa"/>
            <w:gridSpan w:val="2"/>
            <w:shd w:val="clear" w:color="auto" w:fill="auto"/>
          </w:tcPr>
          <w:p w:rsidR="00387C83" w:rsidRPr="00CF4764" w:rsidRDefault="00387C83" w:rsidP="00387C83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ระดับความซับซ้อน</w:t>
            </w:r>
            <w:r w:rsidRPr="00CF4764">
              <w:rPr>
                <w:b/>
                <w:bCs/>
              </w:rPr>
              <w:t xml:space="preserve"> : </w:t>
            </w:r>
            <w:r>
              <w:rPr>
                <w:rFonts w:hint="cs"/>
                <w:cs/>
              </w:rPr>
              <w:t>กลาง</w:t>
            </w:r>
          </w:p>
        </w:tc>
      </w:tr>
      <w:tr w:rsidR="00387C83" w:rsidRPr="003952A3" w:rsidTr="00CF4764">
        <w:tc>
          <w:tcPr>
            <w:tcW w:w="9640" w:type="dxa"/>
            <w:gridSpan w:val="4"/>
            <w:shd w:val="clear" w:color="auto" w:fill="auto"/>
          </w:tcPr>
          <w:p w:rsidR="00387C83" w:rsidRPr="00CF4764" w:rsidRDefault="00387C83" w:rsidP="00387C83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ผู้มีส่วนเกี่ยวข้อง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cs/>
              </w:rPr>
              <w:t>บรรณารักษ์</w:t>
            </w:r>
            <w:r w:rsidRPr="004E03F9">
              <w:rPr>
                <w:rFonts w:hint="cs"/>
                <w:cs/>
              </w:rPr>
              <w:t>ห้องสมุด</w:t>
            </w:r>
          </w:p>
        </w:tc>
      </w:tr>
      <w:tr w:rsidR="00387C83" w:rsidRPr="003952A3" w:rsidTr="00CF4764">
        <w:tc>
          <w:tcPr>
            <w:tcW w:w="9640" w:type="dxa"/>
            <w:gridSpan w:val="4"/>
            <w:shd w:val="clear" w:color="auto" w:fill="auto"/>
          </w:tcPr>
          <w:p w:rsidR="00387C83" w:rsidRPr="00873F58" w:rsidRDefault="00387C83" w:rsidP="00387C83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คำอธิบาย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เป็น</w:t>
            </w:r>
            <w:proofErr w:type="spellStart"/>
            <w:r>
              <w:rPr>
                <w:rFonts w:hint="cs"/>
                <w:cs/>
              </w:rPr>
              <w:t>ยูสเค</w:t>
            </w:r>
            <w:proofErr w:type="spellEnd"/>
            <w:r>
              <w:rPr>
                <w:rFonts w:hint="cs"/>
                <w:cs/>
              </w:rPr>
              <w:t>สที่ใช้งานสำหรับเพิ่มรายการวันหยุดเข้าสู่ระบบ</w:t>
            </w:r>
          </w:p>
        </w:tc>
      </w:tr>
      <w:tr w:rsidR="00387C83" w:rsidRPr="003952A3" w:rsidTr="00CF4764">
        <w:tc>
          <w:tcPr>
            <w:tcW w:w="9640" w:type="dxa"/>
            <w:gridSpan w:val="4"/>
            <w:shd w:val="clear" w:color="auto" w:fill="auto"/>
          </w:tcPr>
          <w:p w:rsidR="00387C83" w:rsidRPr="00CF4764" w:rsidRDefault="00387C83" w:rsidP="00387C83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สิ่งกระตุ้น</w:t>
            </w:r>
            <w:r w:rsidRPr="00CF4764">
              <w:rPr>
                <w:b/>
                <w:bCs/>
              </w:rP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รใช้งานสำหรับเพิ่มรายการวันหยุดเข้าสู่ระบบ</w:t>
            </w:r>
          </w:p>
          <w:p w:rsidR="00387C83" w:rsidRPr="00CF4764" w:rsidRDefault="00387C83" w:rsidP="00387C83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ประเภทของสิ่งกระตุ้น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  <w:tr w:rsidR="00387C83" w:rsidRPr="003952A3" w:rsidTr="00CF4764">
        <w:tc>
          <w:tcPr>
            <w:tcW w:w="9640" w:type="dxa"/>
            <w:gridSpan w:val="4"/>
            <w:shd w:val="clear" w:color="auto" w:fill="auto"/>
          </w:tcPr>
          <w:p w:rsidR="00387C83" w:rsidRPr="00CF4764" w:rsidRDefault="00387C83" w:rsidP="00387C83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ความสัมพันธ์</w:t>
            </w:r>
          </w:p>
          <w:p w:rsidR="00387C83" w:rsidRPr="00CF4764" w:rsidRDefault="00387C83" w:rsidP="00387C83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ความเกี่ยวเนื่อง</w:t>
            </w:r>
            <w:r w:rsidRPr="00CF4764">
              <w:rPr>
                <w:b/>
                <w:bCs/>
              </w:rPr>
              <w:t xml:space="preserve"> : -</w:t>
            </w:r>
          </w:p>
          <w:p w:rsidR="00387C83" w:rsidRPr="00CF4764" w:rsidRDefault="00387C83" w:rsidP="00387C83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การรวม </w:t>
            </w:r>
            <w:r w:rsidRPr="00CF4764">
              <w:rPr>
                <w:b/>
                <w:bCs/>
              </w:rPr>
              <w:t>: -</w:t>
            </w:r>
          </w:p>
          <w:p w:rsidR="00387C83" w:rsidRPr="00CF4764" w:rsidRDefault="00387C83" w:rsidP="00387C83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การขยาย </w:t>
            </w:r>
            <w:r w:rsidRPr="00CF4764">
              <w:rPr>
                <w:b/>
                <w:bCs/>
              </w:rPr>
              <w:t>: -</w:t>
            </w:r>
          </w:p>
          <w:p w:rsidR="00387C83" w:rsidRPr="00CF4764" w:rsidRDefault="00387C83" w:rsidP="00387C83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การรับทอดคุณสมบัติ</w:t>
            </w:r>
            <w:r w:rsidRPr="00CF4764">
              <w:rPr>
                <w:b/>
                <w:bCs/>
              </w:rPr>
              <w:t xml:space="preserve"> :</w:t>
            </w:r>
            <w:r w:rsidRPr="00CF4764">
              <w:rPr>
                <w:rFonts w:hint="cs"/>
                <w:b/>
                <w:bCs/>
                <w:cs/>
              </w:rPr>
              <w:t xml:space="preserve"> -</w:t>
            </w:r>
          </w:p>
        </w:tc>
      </w:tr>
      <w:tr w:rsidR="00387C83" w:rsidRPr="003952A3" w:rsidTr="00CF4764">
        <w:tc>
          <w:tcPr>
            <w:tcW w:w="2552" w:type="dxa"/>
            <w:shd w:val="clear" w:color="auto" w:fill="auto"/>
          </w:tcPr>
          <w:p w:rsidR="00387C83" w:rsidRPr="00CF4764" w:rsidRDefault="00387C83" w:rsidP="00387C83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เงื่อนไขก่อนการทำงาน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3"/>
            <w:shd w:val="clear" w:color="auto" w:fill="auto"/>
          </w:tcPr>
          <w:p w:rsidR="00387C83" w:rsidRPr="0097112E" w:rsidRDefault="00387C83" w:rsidP="00387C83">
            <w:pPr>
              <w:pStyle w:val="ae"/>
              <w:rPr>
                <w:cs/>
              </w:rPr>
            </w:pPr>
            <w:r w:rsidRPr="00B1375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B13758">
              <w:t xml:space="preserve"> “</w:t>
            </w:r>
            <w:r>
              <w:t>SETTING</w:t>
            </w:r>
            <w:r w:rsidRPr="00B13758">
              <w:t xml:space="preserve">” </w:t>
            </w:r>
            <w:r w:rsidRPr="00B13758">
              <w:rPr>
                <w:rFonts w:hint="cs"/>
                <w:cs/>
              </w:rPr>
              <w:t xml:space="preserve">และเลือกเมนู </w:t>
            </w:r>
            <w:r w:rsidRPr="00B13758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วันหยุด</w:t>
            </w:r>
            <w:r w:rsidRPr="00B13758">
              <w:t>”</w:t>
            </w:r>
          </w:p>
        </w:tc>
      </w:tr>
      <w:tr w:rsidR="00387C83" w:rsidRPr="003952A3" w:rsidTr="00CF4764">
        <w:tc>
          <w:tcPr>
            <w:tcW w:w="2552" w:type="dxa"/>
            <w:shd w:val="clear" w:color="auto" w:fill="auto"/>
          </w:tcPr>
          <w:p w:rsidR="00387C83" w:rsidRPr="00CF4764" w:rsidRDefault="00387C83" w:rsidP="00387C83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เงื่อนไขหลังการทำงาน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3"/>
            <w:shd w:val="clear" w:color="auto" w:fill="auto"/>
          </w:tcPr>
          <w:p w:rsidR="00387C83" w:rsidRDefault="00387C83" w:rsidP="00387C83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แสดงข้อมูลรายการวันหยุดที่ถูกเพิ่มใหม่</w:t>
            </w:r>
          </w:p>
        </w:tc>
      </w:tr>
    </w:tbl>
    <w:p w:rsidR="00C05CD4" w:rsidRPr="000B4135" w:rsidRDefault="000B4135" w:rsidP="004812C9">
      <w:pPr>
        <w:rPr>
          <w:cs/>
        </w:rPr>
      </w:pPr>
      <w:r>
        <w:rPr>
          <w:rFonts w:hint="cs"/>
          <w:cs/>
        </w:rPr>
        <w:lastRenderedPageBreak/>
        <w:t xml:space="preserve">ตารางที่ </w:t>
      </w:r>
      <w:r>
        <w:t xml:space="preserve">3-28 </w:t>
      </w:r>
      <w:r>
        <w:rPr>
          <w:rFonts w:hint="cs"/>
          <w:cs/>
        </w:rPr>
        <w:t>คำอธิบายยู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 </w:t>
      </w:r>
      <w:r>
        <w:t>UC17</w:t>
      </w:r>
      <w:r>
        <w:rPr>
          <w:rFonts w:hint="cs"/>
          <w:cs/>
        </w:rPr>
        <w:t>(ต่อ)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3544"/>
        <w:gridCol w:w="3544"/>
      </w:tblGrid>
      <w:tr w:rsidR="00C05CD4" w:rsidRPr="00CF4764" w:rsidTr="00CF4764">
        <w:tc>
          <w:tcPr>
            <w:tcW w:w="2552" w:type="dxa"/>
            <w:shd w:val="clear" w:color="auto" w:fill="auto"/>
          </w:tcPr>
          <w:p w:rsidR="00C05CD4" w:rsidRPr="00CF4764" w:rsidRDefault="00C05CD4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ขั้นตอนการทำงานปกติ </w:t>
            </w:r>
            <w:r w:rsidRPr="00CF4764">
              <w:rPr>
                <w:b/>
                <w:bCs/>
              </w:rPr>
              <w:t>:</w:t>
            </w:r>
          </w:p>
        </w:tc>
        <w:tc>
          <w:tcPr>
            <w:tcW w:w="3544" w:type="dxa"/>
            <w:shd w:val="clear" w:color="auto" w:fill="auto"/>
          </w:tcPr>
          <w:p w:rsidR="00C05CD4" w:rsidRPr="00CF4764" w:rsidRDefault="00C05CD4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ผู้ใช้งาน</w:t>
            </w:r>
          </w:p>
        </w:tc>
        <w:tc>
          <w:tcPr>
            <w:tcW w:w="3544" w:type="dxa"/>
            <w:shd w:val="clear" w:color="auto" w:fill="auto"/>
          </w:tcPr>
          <w:p w:rsidR="00C05CD4" w:rsidRPr="00CF4764" w:rsidRDefault="00C05CD4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ระบบ</w:t>
            </w:r>
          </w:p>
        </w:tc>
      </w:tr>
      <w:tr w:rsidR="00C05CD4" w:rsidRPr="00286180" w:rsidTr="00CF4764">
        <w:tc>
          <w:tcPr>
            <w:tcW w:w="2552" w:type="dxa"/>
            <w:shd w:val="clear" w:color="auto" w:fill="auto"/>
          </w:tcPr>
          <w:p w:rsidR="00C05CD4" w:rsidRPr="003952A3" w:rsidRDefault="00C05CD4" w:rsidP="004812C9">
            <w:pPr>
              <w:pStyle w:val="ae"/>
            </w:pPr>
          </w:p>
        </w:tc>
        <w:tc>
          <w:tcPr>
            <w:tcW w:w="3544" w:type="dxa"/>
            <w:shd w:val="clear" w:color="auto" w:fill="auto"/>
          </w:tcPr>
          <w:p w:rsidR="00C05CD4" w:rsidRPr="000A681E" w:rsidRDefault="00C05CD4" w:rsidP="004812C9">
            <w:pPr>
              <w:pStyle w:val="ae"/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</w:t>
            </w:r>
            <w:r w:rsidRPr="000A681E">
              <w:t>”</w:t>
            </w:r>
          </w:p>
          <w:p w:rsidR="00C05CD4" w:rsidRPr="00CF4764" w:rsidRDefault="00C05CD4" w:rsidP="004812C9">
            <w:pPr>
              <w:pStyle w:val="ae"/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วันหยุด</w:t>
            </w:r>
            <w:r w:rsidRPr="000A681E">
              <w:t>”</w:t>
            </w:r>
          </w:p>
          <w:p w:rsidR="00C05CD4" w:rsidRPr="00CF4764" w:rsidRDefault="00C05CD4" w:rsidP="004812C9">
            <w:pPr>
              <w:pStyle w:val="ae"/>
              <w:rPr>
                <w:szCs w:val="40"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กรอกข้อมูล</w:t>
            </w:r>
            <w:r>
              <w:rPr>
                <w:rFonts w:hint="cs"/>
                <w:cs/>
              </w:rPr>
              <w:t>วันหยุดแล้วกดปุ่มยืนยัน</w:t>
            </w:r>
          </w:p>
          <w:p w:rsidR="00C05CD4" w:rsidRPr="00286180" w:rsidRDefault="00C05CD4" w:rsidP="004812C9">
            <w:pPr>
              <w:pStyle w:val="ae"/>
              <w:rPr>
                <w:cs/>
              </w:rPr>
            </w:pPr>
          </w:p>
        </w:tc>
        <w:tc>
          <w:tcPr>
            <w:tcW w:w="3544" w:type="dxa"/>
            <w:shd w:val="clear" w:color="auto" w:fill="auto"/>
          </w:tcPr>
          <w:p w:rsidR="00C05CD4" w:rsidRDefault="00C05CD4" w:rsidP="004812C9">
            <w:pPr>
              <w:pStyle w:val="ae"/>
            </w:pPr>
          </w:p>
          <w:p w:rsidR="00C05CD4" w:rsidRDefault="00C05CD4" w:rsidP="004812C9">
            <w:pPr>
              <w:pStyle w:val="ae"/>
            </w:pPr>
          </w:p>
          <w:p w:rsidR="00C05CD4" w:rsidRDefault="00C05CD4" w:rsidP="004812C9">
            <w:pPr>
              <w:pStyle w:val="ae"/>
            </w:pPr>
          </w:p>
          <w:p w:rsidR="00C05CD4" w:rsidRDefault="00C05CD4" w:rsidP="004812C9">
            <w:pPr>
              <w:pStyle w:val="ae"/>
            </w:pPr>
            <w:r>
              <w:rPr>
                <w:rFonts w:hint="cs"/>
                <w:cs/>
              </w:rPr>
              <w:t>4. ทำการบันทึกข้อมูล</w:t>
            </w:r>
          </w:p>
          <w:p w:rsidR="00C05CD4" w:rsidRPr="00286180" w:rsidRDefault="00C05CD4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5. แสดงรายการวันหยุดที่ถูกเพิ่มใหม่</w:t>
            </w:r>
          </w:p>
        </w:tc>
      </w:tr>
      <w:tr w:rsidR="00C05CD4" w:rsidRPr="003952A3" w:rsidTr="00CF4764">
        <w:tc>
          <w:tcPr>
            <w:tcW w:w="2552" w:type="dxa"/>
            <w:shd w:val="clear" w:color="auto" w:fill="auto"/>
          </w:tcPr>
          <w:p w:rsidR="00C05CD4" w:rsidRPr="00CF4764" w:rsidRDefault="00C05CD4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เงื่อนไขการทำงานพิเศษ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C05CD4" w:rsidRPr="003952A3" w:rsidRDefault="00C05CD4" w:rsidP="004812C9">
            <w:pPr>
              <w:pStyle w:val="a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C05CD4" w:rsidRDefault="00C05CD4" w:rsidP="004812C9"/>
    <w:p w:rsidR="00C05CD4" w:rsidRDefault="00C05CD4" w:rsidP="004812C9"/>
    <w:p w:rsidR="00387C83" w:rsidRDefault="00C05CD4" w:rsidP="004812C9">
      <w:r>
        <w:br w:type="page"/>
      </w:r>
    </w:p>
    <w:p w:rsidR="00A70865" w:rsidRDefault="000B4135" w:rsidP="004812C9">
      <w:pPr>
        <w:rPr>
          <w:cs/>
        </w:rPr>
      </w:pPr>
      <w:r>
        <w:rPr>
          <w:rFonts w:hint="cs"/>
          <w:cs/>
        </w:rPr>
        <w:lastRenderedPageBreak/>
        <w:t xml:space="preserve">ตารางที่ </w:t>
      </w:r>
      <w:r>
        <w:t xml:space="preserve">3-29 </w:t>
      </w:r>
      <w:r>
        <w:rPr>
          <w:rFonts w:hint="cs"/>
          <w:cs/>
        </w:rPr>
        <w:t>คำอธิบายยู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 </w:t>
      </w:r>
      <w:r>
        <w:t>UC18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29"/>
        <w:gridCol w:w="1843"/>
        <w:gridCol w:w="2268"/>
      </w:tblGrid>
      <w:tr w:rsidR="00387C83" w:rsidRPr="003952A3" w:rsidTr="00CF4764">
        <w:tc>
          <w:tcPr>
            <w:tcW w:w="5529" w:type="dxa"/>
            <w:shd w:val="clear" w:color="auto" w:fill="auto"/>
          </w:tcPr>
          <w:p w:rsidR="00387C83" w:rsidRPr="003952A3" w:rsidRDefault="00387C83" w:rsidP="00C07487">
            <w:pPr>
              <w:pStyle w:val="ae"/>
            </w:pPr>
            <w:r w:rsidRPr="00CF4764">
              <w:rPr>
                <w:rFonts w:hint="cs"/>
                <w:b/>
                <w:bCs/>
                <w:cs/>
              </w:rPr>
              <w:t>ชื่อ</w:t>
            </w:r>
            <w:proofErr w:type="spellStart"/>
            <w:r w:rsidRPr="00CF4764">
              <w:rPr>
                <w:rFonts w:hint="cs"/>
                <w:b/>
                <w:bCs/>
                <w:cs/>
              </w:rPr>
              <w:t>ยูสเค</w:t>
            </w:r>
            <w:proofErr w:type="spellEnd"/>
            <w:r w:rsidRPr="00CF4764">
              <w:rPr>
                <w:rFonts w:hint="cs"/>
                <w:b/>
                <w:bCs/>
                <w:cs/>
              </w:rPr>
              <w:t xml:space="preserve">ส </w:t>
            </w:r>
            <w:r w:rsidRPr="00CF4764">
              <w:rPr>
                <w:b/>
                <w:bCs/>
              </w:rPr>
              <w:t>: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วันหยุด</w:t>
            </w:r>
            <w:r>
              <w:t>(</w:t>
            </w:r>
            <w:r>
              <w:rPr>
                <w:rFonts w:hint="cs"/>
                <w:cs/>
              </w:rPr>
              <w:t>ลบ</w:t>
            </w:r>
            <w:r>
              <w:t>)</w:t>
            </w:r>
          </w:p>
        </w:tc>
        <w:tc>
          <w:tcPr>
            <w:tcW w:w="1843" w:type="dxa"/>
            <w:shd w:val="clear" w:color="auto" w:fill="auto"/>
          </w:tcPr>
          <w:p w:rsidR="00387C83" w:rsidRPr="00CF4764" w:rsidRDefault="00387C83" w:rsidP="00C07487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รหัส </w:t>
            </w:r>
            <w:r w:rsidRPr="00CF4764">
              <w:rPr>
                <w:b/>
                <w:bCs/>
              </w:rPr>
              <w:t>:</w:t>
            </w:r>
            <w:r w:rsidR="000B4135">
              <w:rPr>
                <w:b/>
                <w:bCs/>
              </w:rPr>
              <w:t>UC18</w:t>
            </w:r>
          </w:p>
        </w:tc>
        <w:tc>
          <w:tcPr>
            <w:tcW w:w="2268" w:type="dxa"/>
            <w:shd w:val="clear" w:color="auto" w:fill="auto"/>
          </w:tcPr>
          <w:p w:rsidR="00387C83" w:rsidRPr="00CF4764" w:rsidRDefault="00387C83" w:rsidP="00C07487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ระดับความสำคัญ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387C83" w:rsidRPr="003952A3" w:rsidTr="00CF4764">
        <w:tc>
          <w:tcPr>
            <w:tcW w:w="5529" w:type="dxa"/>
            <w:shd w:val="clear" w:color="auto" w:fill="auto"/>
          </w:tcPr>
          <w:p w:rsidR="00387C83" w:rsidRPr="003952A3" w:rsidRDefault="00387C83" w:rsidP="00C07487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ผู้กระทำหลัก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4111" w:type="dxa"/>
            <w:gridSpan w:val="2"/>
            <w:shd w:val="clear" w:color="auto" w:fill="auto"/>
          </w:tcPr>
          <w:p w:rsidR="00387C83" w:rsidRPr="00CF4764" w:rsidRDefault="00387C83" w:rsidP="00C07487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ระดับความซับซ้อน</w:t>
            </w:r>
            <w:r w:rsidRPr="00CF4764">
              <w:rPr>
                <w:b/>
                <w:bCs/>
              </w:rPr>
              <w:t xml:space="preserve"> : </w:t>
            </w:r>
            <w:r>
              <w:rPr>
                <w:rFonts w:hint="cs"/>
                <w:cs/>
              </w:rPr>
              <w:t>กลาง</w:t>
            </w:r>
          </w:p>
        </w:tc>
      </w:tr>
      <w:tr w:rsidR="00387C83" w:rsidRPr="003952A3" w:rsidTr="00CF4764">
        <w:tc>
          <w:tcPr>
            <w:tcW w:w="9640" w:type="dxa"/>
            <w:gridSpan w:val="3"/>
            <w:shd w:val="clear" w:color="auto" w:fill="auto"/>
          </w:tcPr>
          <w:p w:rsidR="00387C83" w:rsidRPr="00CF4764" w:rsidRDefault="00387C83" w:rsidP="00C07487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ผู้มีส่วนเกี่ยวข้อง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cs/>
              </w:rPr>
              <w:t>บรรณารักษ์</w:t>
            </w:r>
            <w:r w:rsidRPr="004E03F9">
              <w:rPr>
                <w:rFonts w:hint="cs"/>
                <w:cs/>
              </w:rPr>
              <w:t>ห้องสมุด</w:t>
            </w:r>
          </w:p>
        </w:tc>
      </w:tr>
      <w:tr w:rsidR="00387C83" w:rsidRPr="003952A3" w:rsidTr="00CF4764">
        <w:tc>
          <w:tcPr>
            <w:tcW w:w="9640" w:type="dxa"/>
            <w:gridSpan w:val="3"/>
            <w:shd w:val="clear" w:color="auto" w:fill="auto"/>
          </w:tcPr>
          <w:p w:rsidR="00387C83" w:rsidRPr="00873F58" w:rsidRDefault="00387C83" w:rsidP="00C07487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คำอธิบาย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เป็น</w:t>
            </w:r>
            <w:proofErr w:type="spellStart"/>
            <w:r>
              <w:rPr>
                <w:rFonts w:hint="cs"/>
                <w:cs/>
              </w:rPr>
              <w:t>ยูสเค</w:t>
            </w:r>
            <w:proofErr w:type="spellEnd"/>
            <w:r>
              <w:rPr>
                <w:rFonts w:hint="cs"/>
                <w:cs/>
              </w:rPr>
              <w:t>สที่ใช้งานสำหรับลบข้อมูล</w:t>
            </w:r>
            <w:r>
              <w:rPr>
                <w:cs/>
              </w:rPr>
              <w:t>วันหยุด</w:t>
            </w:r>
            <w:r>
              <w:rPr>
                <w:rFonts w:hint="cs"/>
                <w:cs/>
              </w:rPr>
              <w:t xml:space="preserve"> เมื่อมีข้อมูลที่ผิดพลาดจากการเพิ่มหรือไม่ต้องการข้อมูล</w:t>
            </w:r>
            <w:r>
              <w:rPr>
                <w:cs/>
              </w:rPr>
              <w:t>วันหยุด</w:t>
            </w:r>
            <w:r>
              <w:rPr>
                <w:rFonts w:hint="cs"/>
                <w:cs/>
              </w:rPr>
              <w:t>นั้นแล้ว</w:t>
            </w:r>
          </w:p>
        </w:tc>
      </w:tr>
      <w:tr w:rsidR="00387C83" w:rsidRPr="003952A3" w:rsidTr="00CF4764">
        <w:tc>
          <w:tcPr>
            <w:tcW w:w="9640" w:type="dxa"/>
            <w:gridSpan w:val="3"/>
            <w:shd w:val="clear" w:color="auto" w:fill="auto"/>
          </w:tcPr>
          <w:p w:rsidR="00387C83" w:rsidRPr="00CF4764" w:rsidRDefault="00387C83" w:rsidP="00C07487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สิ่งกระตุ้น</w:t>
            </w:r>
            <w:r w:rsidRPr="00CF4764">
              <w:rPr>
                <w:b/>
                <w:bCs/>
              </w:rP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รใช้งานสำหรับลบข้อมูล</w:t>
            </w:r>
            <w:r>
              <w:rPr>
                <w:cs/>
              </w:rPr>
              <w:t>วันหยุด</w:t>
            </w:r>
          </w:p>
          <w:p w:rsidR="00387C83" w:rsidRPr="00CF4764" w:rsidRDefault="00387C83" w:rsidP="00C07487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ประเภทของสิ่งกระตุ้น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  <w:tr w:rsidR="00387C83" w:rsidRPr="003952A3" w:rsidTr="00CF4764">
        <w:tc>
          <w:tcPr>
            <w:tcW w:w="9640" w:type="dxa"/>
            <w:gridSpan w:val="3"/>
            <w:shd w:val="clear" w:color="auto" w:fill="auto"/>
          </w:tcPr>
          <w:p w:rsidR="00387C83" w:rsidRPr="00CF4764" w:rsidRDefault="00387C83" w:rsidP="00C07487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ความสัมพันธ์</w:t>
            </w:r>
          </w:p>
          <w:p w:rsidR="00387C83" w:rsidRPr="00CF4764" w:rsidRDefault="00387C83" w:rsidP="00C07487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ความเกี่ยวเนื่อง</w:t>
            </w:r>
            <w:r w:rsidRPr="00CF4764">
              <w:rPr>
                <w:b/>
                <w:bCs/>
              </w:rPr>
              <w:t xml:space="preserve"> : -</w:t>
            </w:r>
          </w:p>
          <w:p w:rsidR="00387C83" w:rsidRPr="00CF4764" w:rsidRDefault="00387C83" w:rsidP="00C07487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การรวม </w:t>
            </w:r>
            <w:r w:rsidRPr="00CF4764">
              <w:rPr>
                <w:b/>
                <w:bCs/>
              </w:rPr>
              <w:t>: -</w:t>
            </w:r>
          </w:p>
          <w:p w:rsidR="00387C83" w:rsidRPr="00CF4764" w:rsidRDefault="00387C83" w:rsidP="00C07487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การขยาย </w:t>
            </w:r>
            <w:r w:rsidRPr="00CF4764">
              <w:rPr>
                <w:b/>
                <w:bCs/>
              </w:rPr>
              <w:t>: -</w:t>
            </w:r>
          </w:p>
          <w:p w:rsidR="00387C83" w:rsidRPr="00CF4764" w:rsidRDefault="00387C83" w:rsidP="00C07487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การรับทอดคุณสมบัติ</w:t>
            </w:r>
            <w:r w:rsidRPr="00CF4764">
              <w:rPr>
                <w:b/>
                <w:bCs/>
              </w:rPr>
              <w:t xml:space="preserve"> :</w:t>
            </w:r>
            <w:r w:rsidRPr="00CF4764">
              <w:rPr>
                <w:rFonts w:hint="cs"/>
                <w:b/>
                <w:bCs/>
                <w:cs/>
              </w:rPr>
              <w:t xml:space="preserve"> -</w:t>
            </w:r>
          </w:p>
        </w:tc>
      </w:tr>
    </w:tbl>
    <w:p w:rsidR="00C05CD4" w:rsidRDefault="00C05CD4" w:rsidP="004812C9">
      <w:pPr>
        <w:rPr>
          <w:cs/>
        </w:rPr>
      </w:pPr>
    </w:p>
    <w:p w:rsidR="00387C83" w:rsidRPr="000B4135" w:rsidRDefault="00C05CD4" w:rsidP="004812C9">
      <w:pPr>
        <w:rPr>
          <w:cs/>
        </w:rPr>
      </w:pPr>
      <w:r>
        <w:rPr>
          <w:cs/>
        </w:rPr>
        <w:br w:type="page"/>
      </w:r>
      <w:r w:rsidR="000B4135">
        <w:rPr>
          <w:rFonts w:hint="cs"/>
          <w:cs/>
        </w:rPr>
        <w:lastRenderedPageBreak/>
        <w:t xml:space="preserve">ตารางที่ </w:t>
      </w:r>
      <w:r w:rsidR="000B4135">
        <w:t xml:space="preserve">3-30 </w:t>
      </w:r>
      <w:r w:rsidR="000B4135">
        <w:rPr>
          <w:rFonts w:hint="cs"/>
          <w:cs/>
        </w:rPr>
        <w:t>คำอธิบายยู</w:t>
      </w:r>
      <w:proofErr w:type="spellStart"/>
      <w:r w:rsidR="000B4135">
        <w:rPr>
          <w:rFonts w:hint="cs"/>
          <w:cs/>
        </w:rPr>
        <w:t>เค</w:t>
      </w:r>
      <w:proofErr w:type="spellEnd"/>
      <w:r w:rsidR="000B4135">
        <w:rPr>
          <w:rFonts w:hint="cs"/>
          <w:cs/>
        </w:rPr>
        <w:t xml:space="preserve">ส </w:t>
      </w:r>
      <w:r w:rsidR="000B4135">
        <w:t>UC18</w:t>
      </w:r>
      <w:r w:rsidR="000B4135">
        <w:rPr>
          <w:cs/>
        </w:rPr>
        <w:t>(</w:t>
      </w:r>
      <w:r w:rsidR="000B4135">
        <w:rPr>
          <w:rFonts w:hint="cs"/>
          <w:cs/>
        </w:rPr>
        <w:t>ต่อ</w:t>
      </w:r>
      <w:r w:rsidR="000B4135">
        <w:rPr>
          <w:cs/>
        </w:rPr>
        <w:t>)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3402"/>
        <w:gridCol w:w="3686"/>
      </w:tblGrid>
      <w:tr w:rsidR="00C05CD4" w:rsidRPr="00741D78" w:rsidTr="00CF4764">
        <w:tc>
          <w:tcPr>
            <w:tcW w:w="2552" w:type="dxa"/>
            <w:shd w:val="clear" w:color="auto" w:fill="auto"/>
          </w:tcPr>
          <w:p w:rsidR="00C05CD4" w:rsidRPr="00CF4764" w:rsidRDefault="00C05CD4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เงื่อนไขก่อนการทำงาน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C05CD4" w:rsidRDefault="00C05CD4" w:rsidP="004812C9">
            <w:pPr>
              <w:pStyle w:val="ae"/>
            </w:pPr>
            <w:r w:rsidRPr="00741D7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41D7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741D78">
              <w:t xml:space="preserve"> “SETTING” </w:t>
            </w:r>
            <w:r w:rsidRPr="00741D78">
              <w:rPr>
                <w:rFonts w:hint="cs"/>
                <w:cs/>
              </w:rPr>
              <w:t xml:space="preserve">และเลือกเมนู </w:t>
            </w:r>
            <w:r w:rsidRPr="00741D78">
              <w:t>“</w:t>
            </w:r>
            <w:r w:rsidRPr="00741D7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วันหยุด</w:t>
            </w:r>
            <w:r w:rsidRPr="00741D78">
              <w:t>”</w:t>
            </w:r>
          </w:p>
          <w:p w:rsidR="00C05CD4" w:rsidRPr="00741D78" w:rsidRDefault="00C05CD4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2. ต้องมีรายการ</w:t>
            </w:r>
            <w:r>
              <w:rPr>
                <w:cs/>
              </w:rPr>
              <w:t>วันหยุด</w:t>
            </w:r>
          </w:p>
        </w:tc>
      </w:tr>
      <w:tr w:rsidR="00C05CD4" w:rsidTr="00CF4764">
        <w:tc>
          <w:tcPr>
            <w:tcW w:w="2552" w:type="dxa"/>
            <w:shd w:val="clear" w:color="auto" w:fill="auto"/>
          </w:tcPr>
          <w:p w:rsidR="00C05CD4" w:rsidRPr="00CF4764" w:rsidRDefault="00C05CD4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เงื่อนไขหลังการทำงาน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C05CD4" w:rsidRDefault="00C05CD4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  <w:r>
              <w:rPr>
                <w:cs/>
              </w:rPr>
              <w:t>วันหยุด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C05CD4" w:rsidRPr="00CF4764" w:rsidTr="00CF4764">
        <w:tc>
          <w:tcPr>
            <w:tcW w:w="2552" w:type="dxa"/>
            <w:shd w:val="clear" w:color="auto" w:fill="auto"/>
          </w:tcPr>
          <w:p w:rsidR="00C05CD4" w:rsidRPr="00CF4764" w:rsidRDefault="00C05CD4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ขั้นตอนการทำงานปกติ </w:t>
            </w:r>
            <w:r w:rsidRPr="00CF4764">
              <w:rPr>
                <w:b/>
                <w:bCs/>
              </w:rPr>
              <w:t>:</w:t>
            </w:r>
          </w:p>
        </w:tc>
        <w:tc>
          <w:tcPr>
            <w:tcW w:w="3402" w:type="dxa"/>
            <w:shd w:val="clear" w:color="auto" w:fill="auto"/>
          </w:tcPr>
          <w:p w:rsidR="00C05CD4" w:rsidRPr="00CF4764" w:rsidRDefault="00C05CD4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ผู้ใช้งาน</w:t>
            </w:r>
          </w:p>
        </w:tc>
        <w:tc>
          <w:tcPr>
            <w:tcW w:w="3686" w:type="dxa"/>
            <w:shd w:val="clear" w:color="auto" w:fill="auto"/>
          </w:tcPr>
          <w:p w:rsidR="00C05CD4" w:rsidRPr="00CF4764" w:rsidRDefault="00C05CD4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ระบบ</w:t>
            </w:r>
          </w:p>
        </w:tc>
      </w:tr>
      <w:tr w:rsidR="00C05CD4" w:rsidRPr="00286180" w:rsidTr="00CF4764">
        <w:tc>
          <w:tcPr>
            <w:tcW w:w="2552" w:type="dxa"/>
            <w:shd w:val="clear" w:color="auto" w:fill="auto"/>
          </w:tcPr>
          <w:p w:rsidR="00C05CD4" w:rsidRPr="003952A3" w:rsidRDefault="00C05CD4" w:rsidP="004812C9">
            <w:pPr>
              <w:pStyle w:val="ae"/>
            </w:pPr>
          </w:p>
        </w:tc>
        <w:tc>
          <w:tcPr>
            <w:tcW w:w="3402" w:type="dxa"/>
            <w:shd w:val="clear" w:color="auto" w:fill="auto"/>
          </w:tcPr>
          <w:p w:rsidR="00C05CD4" w:rsidRPr="000A681E" w:rsidRDefault="00C05CD4" w:rsidP="004812C9">
            <w:pPr>
              <w:pStyle w:val="ae"/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</w:t>
            </w:r>
            <w:r w:rsidRPr="000A681E">
              <w:t>”</w:t>
            </w:r>
          </w:p>
          <w:p w:rsidR="00C05CD4" w:rsidRPr="00CF4764" w:rsidRDefault="00C05CD4" w:rsidP="004812C9">
            <w:pPr>
              <w:pStyle w:val="ae"/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วันหยุด</w:t>
            </w:r>
            <w:r w:rsidRPr="000A681E">
              <w:t>”</w:t>
            </w:r>
          </w:p>
          <w:p w:rsidR="00C05CD4" w:rsidRPr="00CF4764" w:rsidRDefault="00C05CD4" w:rsidP="004812C9">
            <w:pPr>
              <w:pStyle w:val="ae"/>
              <w:rPr>
                <w:sz w:val="24"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กดปุ่มลบภายในตารางรายการ</w:t>
            </w:r>
            <w:r>
              <w:rPr>
                <w:cs/>
              </w:rPr>
              <w:t>วันหยุด</w:t>
            </w:r>
          </w:p>
          <w:p w:rsidR="00C05CD4" w:rsidRPr="00286180" w:rsidRDefault="00C05CD4" w:rsidP="004812C9">
            <w:pPr>
              <w:pStyle w:val="ae"/>
              <w:rPr>
                <w:cs/>
              </w:rPr>
            </w:pPr>
            <w:r>
              <w:t xml:space="preserve">5.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3686" w:type="dxa"/>
            <w:shd w:val="clear" w:color="auto" w:fill="auto"/>
          </w:tcPr>
          <w:p w:rsidR="00C05CD4" w:rsidRDefault="00C05CD4" w:rsidP="004812C9">
            <w:pPr>
              <w:pStyle w:val="ae"/>
            </w:pPr>
          </w:p>
          <w:p w:rsidR="00C05CD4" w:rsidRDefault="00C05CD4" w:rsidP="004812C9">
            <w:pPr>
              <w:pStyle w:val="ae"/>
            </w:pPr>
          </w:p>
          <w:p w:rsidR="00C05CD4" w:rsidRPr="00741D78" w:rsidRDefault="00C05CD4" w:rsidP="004812C9">
            <w:pPr>
              <w:pStyle w:val="ae"/>
            </w:pPr>
          </w:p>
          <w:p w:rsidR="00C05CD4" w:rsidRDefault="00C05CD4" w:rsidP="004812C9">
            <w:pPr>
              <w:pStyle w:val="ae"/>
            </w:pPr>
            <w:r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  <w:p w:rsidR="00C05CD4" w:rsidRDefault="00C05CD4" w:rsidP="004812C9">
            <w:pPr>
              <w:pStyle w:val="ae"/>
            </w:pPr>
          </w:p>
          <w:p w:rsidR="00C05CD4" w:rsidRDefault="00C05CD4" w:rsidP="004812C9">
            <w:pPr>
              <w:pStyle w:val="ae"/>
            </w:pPr>
            <w:r>
              <w:rPr>
                <w:rFonts w:hint="cs"/>
                <w:cs/>
              </w:rPr>
              <w:t>6. ทำการบันทึกข้อมูล</w:t>
            </w:r>
          </w:p>
          <w:p w:rsidR="00C05CD4" w:rsidRPr="00286180" w:rsidRDefault="00C05CD4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7. รายการ</w:t>
            </w:r>
            <w:r>
              <w:rPr>
                <w:cs/>
              </w:rPr>
              <w:t>วันหยุด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C05CD4" w:rsidRPr="003952A3" w:rsidTr="00CF4764">
        <w:tc>
          <w:tcPr>
            <w:tcW w:w="2552" w:type="dxa"/>
            <w:shd w:val="clear" w:color="auto" w:fill="auto"/>
          </w:tcPr>
          <w:p w:rsidR="00C05CD4" w:rsidRPr="00CF4764" w:rsidRDefault="00C05CD4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เงื่อนไขการทำงานพิเศษ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C05CD4" w:rsidRPr="003952A3" w:rsidRDefault="00C05CD4" w:rsidP="004812C9">
            <w:pPr>
              <w:pStyle w:val="ae"/>
            </w:pPr>
            <w:r>
              <w:t>-</w:t>
            </w:r>
          </w:p>
        </w:tc>
      </w:tr>
    </w:tbl>
    <w:p w:rsidR="00C05CD4" w:rsidRDefault="00C05CD4" w:rsidP="004812C9">
      <w:pPr>
        <w:rPr>
          <w:cs/>
        </w:rPr>
      </w:pPr>
    </w:p>
    <w:p w:rsidR="00C05CD4" w:rsidRPr="000B4135" w:rsidRDefault="00C05CD4" w:rsidP="004812C9">
      <w:pPr>
        <w:rPr>
          <w:cs/>
        </w:rPr>
      </w:pPr>
      <w:r>
        <w:rPr>
          <w:cs/>
        </w:rPr>
        <w:br w:type="page"/>
      </w:r>
      <w:r w:rsidR="000B4135">
        <w:rPr>
          <w:rFonts w:hint="cs"/>
          <w:cs/>
        </w:rPr>
        <w:lastRenderedPageBreak/>
        <w:t xml:space="preserve">ตารางที่ </w:t>
      </w:r>
      <w:r w:rsidR="000B4135">
        <w:t xml:space="preserve">3-31 </w:t>
      </w:r>
      <w:r w:rsidR="000B4135">
        <w:rPr>
          <w:rFonts w:hint="cs"/>
          <w:cs/>
        </w:rPr>
        <w:t>คำอธิบายยู</w:t>
      </w:r>
      <w:proofErr w:type="spellStart"/>
      <w:r w:rsidR="000B4135">
        <w:rPr>
          <w:rFonts w:hint="cs"/>
          <w:cs/>
        </w:rPr>
        <w:t>เค</w:t>
      </w:r>
      <w:proofErr w:type="spellEnd"/>
      <w:r w:rsidR="000B4135">
        <w:rPr>
          <w:rFonts w:hint="cs"/>
          <w:cs/>
        </w:rPr>
        <w:t xml:space="preserve">ส </w:t>
      </w:r>
      <w:r w:rsidR="000B4135">
        <w:t>UC19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3119"/>
        <w:gridCol w:w="1701"/>
        <w:gridCol w:w="2268"/>
      </w:tblGrid>
      <w:tr w:rsidR="00C05CD4" w:rsidRPr="003952A3" w:rsidTr="00CF4764">
        <w:tc>
          <w:tcPr>
            <w:tcW w:w="5671" w:type="dxa"/>
            <w:gridSpan w:val="2"/>
            <w:shd w:val="clear" w:color="auto" w:fill="auto"/>
          </w:tcPr>
          <w:p w:rsidR="00C05CD4" w:rsidRPr="003952A3" w:rsidRDefault="00C05CD4" w:rsidP="00C05CD4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ชื่อ</w:t>
            </w:r>
            <w:proofErr w:type="spellStart"/>
            <w:r w:rsidRPr="00CF4764">
              <w:rPr>
                <w:rFonts w:hint="cs"/>
                <w:b/>
                <w:bCs/>
                <w:cs/>
              </w:rPr>
              <w:t>ยูสเค</w:t>
            </w:r>
            <w:proofErr w:type="spellEnd"/>
            <w:r w:rsidRPr="00CF4764">
              <w:rPr>
                <w:rFonts w:hint="cs"/>
                <w:b/>
                <w:bCs/>
                <w:cs/>
              </w:rPr>
              <w:t xml:space="preserve">ส </w:t>
            </w:r>
            <w:r w:rsidRPr="00CF4764">
              <w:rPr>
                <w:b/>
                <w:bCs/>
              </w:rPr>
              <w:t>: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>
              <w:rPr>
                <w:rFonts w:hint="cs"/>
                <w:cs/>
              </w:rPr>
              <w:t>รายงานรายการค้างส่ง</w:t>
            </w:r>
          </w:p>
        </w:tc>
        <w:tc>
          <w:tcPr>
            <w:tcW w:w="1701" w:type="dxa"/>
            <w:shd w:val="clear" w:color="auto" w:fill="auto"/>
          </w:tcPr>
          <w:p w:rsidR="00C05CD4" w:rsidRPr="00CF4764" w:rsidRDefault="00C05CD4" w:rsidP="00C05CD4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รหัส </w:t>
            </w:r>
            <w:r w:rsidRPr="00CF4764">
              <w:rPr>
                <w:b/>
                <w:bCs/>
              </w:rPr>
              <w:t>:</w:t>
            </w:r>
            <w:r w:rsidR="000B4135">
              <w:rPr>
                <w:b/>
                <w:bCs/>
              </w:rPr>
              <w:t>UC19</w:t>
            </w:r>
          </w:p>
        </w:tc>
        <w:tc>
          <w:tcPr>
            <w:tcW w:w="2268" w:type="dxa"/>
            <w:shd w:val="clear" w:color="auto" w:fill="auto"/>
          </w:tcPr>
          <w:p w:rsidR="00C05CD4" w:rsidRPr="00CF4764" w:rsidRDefault="00C05CD4" w:rsidP="00C05CD4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ระดับความสำคัญ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C05CD4" w:rsidRPr="003952A3" w:rsidTr="00CF4764">
        <w:tc>
          <w:tcPr>
            <w:tcW w:w="5671" w:type="dxa"/>
            <w:gridSpan w:val="2"/>
            <w:shd w:val="clear" w:color="auto" w:fill="auto"/>
          </w:tcPr>
          <w:p w:rsidR="00C05CD4" w:rsidRPr="003952A3" w:rsidRDefault="00C05CD4" w:rsidP="00C05CD4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ผู้กระทำหลัก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969" w:type="dxa"/>
            <w:gridSpan w:val="2"/>
            <w:shd w:val="clear" w:color="auto" w:fill="auto"/>
          </w:tcPr>
          <w:p w:rsidR="00C05CD4" w:rsidRPr="00CF4764" w:rsidRDefault="00C05CD4" w:rsidP="00C05CD4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ระดับความซับซ้อน</w:t>
            </w:r>
            <w:r w:rsidRPr="00CF4764">
              <w:rPr>
                <w:b/>
                <w:bCs/>
              </w:rPr>
              <w:t xml:space="preserve"> : </w:t>
            </w:r>
            <w:r>
              <w:rPr>
                <w:rFonts w:hint="cs"/>
                <w:cs/>
              </w:rPr>
              <w:t>น้อย</w:t>
            </w:r>
          </w:p>
        </w:tc>
      </w:tr>
      <w:tr w:rsidR="00C05CD4" w:rsidRPr="003952A3" w:rsidTr="00CF4764">
        <w:tc>
          <w:tcPr>
            <w:tcW w:w="9640" w:type="dxa"/>
            <w:gridSpan w:val="4"/>
            <w:shd w:val="clear" w:color="auto" w:fill="auto"/>
          </w:tcPr>
          <w:p w:rsidR="00C05CD4" w:rsidRPr="00CF4764" w:rsidRDefault="00C05CD4" w:rsidP="00C05CD4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ผู้มีส่วนเกี่ยวข้อง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cs/>
              </w:rPr>
              <w:t>บรรณารักษ์</w:t>
            </w:r>
            <w:r w:rsidRPr="004E03F9">
              <w:rPr>
                <w:rFonts w:hint="cs"/>
                <w:cs/>
              </w:rPr>
              <w:t>ห้องสมุด</w:t>
            </w:r>
          </w:p>
        </w:tc>
      </w:tr>
      <w:tr w:rsidR="00C05CD4" w:rsidRPr="003952A3" w:rsidTr="00CF4764">
        <w:tc>
          <w:tcPr>
            <w:tcW w:w="9640" w:type="dxa"/>
            <w:gridSpan w:val="4"/>
            <w:shd w:val="clear" w:color="auto" w:fill="auto"/>
          </w:tcPr>
          <w:p w:rsidR="00C05CD4" w:rsidRPr="00873F58" w:rsidRDefault="00C05CD4" w:rsidP="00C05CD4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คำอธิบาย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เป็น</w:t>
            </w:r>
            <w:proofErr w:type="spellStart"/>
            <w:r>
              <w:rPr>
                <w:rFonts w:hint="cs"/>
                <w:cs/>
              </w:rPr>
              <w:t>ยูสเค</w:t>
            </w:r>
            <w:proofErr w:type="spellEnd"/>
            <w:r>
              <w:rPr>
                <w:rFonts w:hint="cs"/>
                <w:cs/>
              </w:rPr>
              <w:t>สที่ใช้งานสำหรับนำออกไฟล์รายงานรายการค้างส่ง เพื่อนำข้อมูลไปใช้ในกระบวนการต่อไป</w:t>
            </w:r>
          </w:p>
        </w:tc>
      </w:tr>
      <w:tr w:rsidR="00C05CD4" w:rsidRPr="003952A3" w:rsidTr="00CF4764">
        <w:tc>
          <w:tcPr>
            <w:tcW w:w="9640" w:type="dxa"/>
            <w:gridSpan w:val="4"/>
            <w:shd w:val="clear" w:color="auto" w:fill="auto"/>
          </w:tcPr>
          <w:p w:rsidR="00C05CD4" w:rsidRPr="00CF4764" w:rsidRDefault="00C05CD4" w:rsidP="00C05CD4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สิ่งกระตุ้น</w:t>
            </w:r>
            <w:r w:rsidRPr="00CF4764">
              <w:rPr>
                <w:b/>
                <w:bCs/>
              </w:rP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รนำออกไฟล์รายงานรายการค้างส่ง</w:t>
            </w:r>
          </w:p>
          <w:p w:rsidR="00C05CD4" w:rsidRPr="00CF4764" w:rsidRDefault="00C05CD4" w:rsidP="00C05CD4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ประเภทของสิ่งกระตุ้น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  <w:tr w:rsidR="00C05CD4" w:rsidRPr="003952A3" w:rsidTr="00CF4764">
        <w:tc>
          <w:tcPr>
            <w:tcW w:w="9640" w:type="dxa"/>
            <w:gridSpan w:val="4"/>
            <w:shd w:val="clear" w:color="auto" w:fill="auto"/>
          </w:tcPr>
          <w:p w:rsidR="00C05CD4" w:rsidRPr="00CF4764" w:rsidRDefault="00C05CD4" w:rsidP="00C05CD4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ความสัมพันธ์</w:t>
            </w:r>
          </w:p>
          <w:p w:rsidR="00C05CD4" w:rsidRPr="00CF4764" w:rsidRDefault="00C05CD4" w:rsidP="00C05CD4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ความเกี่ยวเนื่อง</w:t>
            </w:r>
            <w:r w:rsidRPr="00CF4764">
              <w:rPr>
                <w:b/>
                <w:bCs/>
              </w:rPr>
              <w:t xml:space="preserve"> : -</w:t>
            </w:r>
          </w:p>
          <w:p w:rsidR="00C05CD4" w:rsidRPr="00CF4764" w:rsidRDefault="00C05CD4" w:rsidP="00C05CD4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การรวม </w:t>
            </w:r>
            <w:r w:rsidRPr="00CF4764">
              <w:rPr>
                <w:b/>
                <w:bCs/>
              </w:rPr>
              <w:t>: -</w:t>
            </w:r>
          </w:p>
          <w:p w:rsidR="00C05CD4" w:rsidRPr="00CF4764" w:rsidRDefault="00C05CD4" w:rsidP="00C05CD4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การขยาย </w:t>
            </w:r>
            <w:r w:rsidRPr="00CF4764">
              <w:rPr>
                <w:b/>
                <w:bCs/>
              </w:rPr>
              <w:t>: -</w:t>
            </w:r>
          </w:p>
          <w:p w:rsidR="00C05CD4" w:rsidRPr="00CF4764" w:rsidRDefault="00C05CD4" w:rsidP="00C05CD4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การรับทอดคุณสมบัติ</w:t>
            </w:r>
            <w:r w:rsidRPr="00CF4764">
              <w:rPr>
                <w:b/>
                <w:bCs/>
              </w:rPr>
              <w:t xml:space="preserve"> :</w:t>
            </w:r>
            <w:r w:rsidRPr="00CF4764">
              <w:rPr>
                <w:rFonts w:hint="cs"/>
                <w:b/>
                <w:bCs/>
                <w:cs/>
              </w:rPr>
              <w:t xml:space="preserve"> -</w:t>
            </w:r>
          </w:p>
        </w:tc>
      </w:tr>
      <w:tr w:rsidR="00C05CD4" w:rsidRPr="003952A3" w:rsidTr="00CF4764">
        <w:tc>
          <w:tcPr>
            <w:tcW w:w="2552" w:type="dxa"/>
            <w:shd w:val="clear" w:color="auto" w:fill="auto"/>
          </w:tcPr>
          <w:p w:rsidR="00C05CD4" w:rsidRPr="00CF4764" w:rsidRDefault="00C05CD4" w:rsidP="00C05CD4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เงื่อนไขก่อนการทำงาน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3"/>
            <w:shd w:val="clear" w:color="auto" w:fill="auto"/>
          </w:tcPr>
          <w:p w:rsidR="00C05CD4" w:rsidRDefault="00C05CD4" w:rsidP="00C05CD4">
            <w:pPr>
              <w:pStyle w:val="ae"/>
            </w:pPr>
            <w:r w:rsidRPr="00B1375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B1375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B13758">
              <w:t xml:space="preserve"> “</w:t>
            </w:r>
            <w:r>
              <w:t>REPORT</w:t>
            </w:r>
            <w:r w:rsidRPr="00B13758">
              <w:t xml:space="preserve">” </w:t>
            </w:r>
            <w:r w:rsidRPr="00B13758">
              <w:rPr>
                <w:rFonts w:hint="cs"/>
                <w:cs/>
              </w:rPr>
              <w:t xml:space="preserve">และเลือกเมนู </w:t>
            </w:r>
            <w:r w:rsidRPr="00B13758">
              <w:t>“</w:t>
            </w:r>
            <w:r>
              <w:rPr>
                <w:rFonts w:hint="cs"/>
                <w:cs/>
              </w:rPr>
              <w:t>รายงานรายการค้างส่ง</w:t>
            </w:r>
            <w:r w:rsidRPr="00B13758">
              <w:t>”</w:t>
            </w:r>
          </w:p>
          <w:p w:rsidR="00C05CD4" w:rsidRPr="00B13758" w:rsidRDefault="00C05CD4" w:rsidP="00C05CD4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2. ต้องมีข้อมูลรายการค้างส่ง</w:t>
            </w:r>
          </w:p>
        </w:tc>
      </w:tr>
    </w:tbl>
    <w:p w:rsidR="00C05CD4" w:rsidRDefault="00C05CD4" w:rsidP="004812C9">
      <w:pPr>
        <w:rPr>
          <w:cs/>
        </w:rPr>
      </w:pPr>
    </w:p>
    <w:p w:rsidR="00C05CD4" w:rsidRPr="000B4135" w:rsidRDefault="00C05CD4" w:rsidP="004812C9">
      <w:pPr>
        <w:rPr>
          <w:cs/>
        </w:rPr>
      </w:pPr>
      <w:r>
        <w:rPr>
          <w:cs/>
        </w:rPr>
        <w:br w:type="page"/>
      </w:r>
      <w:r w:rsidR="000B4135">
        <w:rPr>
          <w:rFonts w:hint="cs"/>
          <w:cs/>
        </w:rPr>
        <w:lastRenderedPageBreak/>
        <w:t xml:space="preserve">ตารางที่ </w:t>
      </w:r>
      <w:r w:rsidR="000B4135">
        <w:t xml:space="preserve">3-32 </w:t>
      </w:r>
      <w:r w:rsidR="000B4135">
        <w:rPr>
          <w:rFonts w:hint="cs"/>
          <w:cs/>
        </w:rPr>
        <w:t>คำอธิบายยู</w:t>
      </w:r>
      <w:proofErr w:type="spellStart"/>
      <w:r w:rsidR="000B4135">
        <w:rPr>
          <w:rFonts w:hint="cs"/>
          <w:cs/>
        </w:rPr>
        <w:t>เค</w:t>
      </w:r>
      <w:proofErr w:type="spellEnd"/>
      <w:r w:rsidR="000B4135">
        <w:rPr>
          <w:rFonts w:hint="cs"/>
          <w:cs/>
        </w:rPr>
        <w:t xml:space="preserve">ส </w:t>
      </w:r>
      <w:r w:rsidR="000B4135">
        <w:t>UC19</w:t>
      </w:r>
      <w:r w:rsidR="000B4135">
        <w:rPr>
          <w:rFonts w:hint="cs"/>
          <w:cs/>
        </w:rPr>
        <w:t>(ต่อ)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3402"/>
        <w:gridCol w:w="3686"/>
      </w:tblGrid>
      <w:tr w:rsidR="00C05CD4" w:rsidTr="00CF4764">
        <w:tc>
          <w:tcPr>
            <w:tcW w:w="2552" w:type="dxa"/>
            <w:shd w:val="clear" w:color="auto" w:fill="auto"/>
          </w:tcPr>
          <w:p w:rsidR="00C05CD4" w:rsidRPr="00CF4764" w:rsidRDefault="00C05CD4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เงื่อนไขหลังการทำงาน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C05CD4" w:rsidRDefault="00C05CD4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ไฟล์รายงานรายการค้างส่ง</w:t>
            </w:r>
          </w:p>
        </w:tc>
      </w:tr>
      <w:tr w:rsidR="00C05CD4" w:rsidRPr="00CF4764" w:rsidTr="00CF4764">
        <w:tc>
          <w:tcPr>
            <w:tcW w:w="2552" w:type="dxa"/>
            <w:shd w:val="clear" w:color="auto" w:fill="auto"/>
          </w:tcPr>
          <w:p w:rsidR="00C05CD4" w:rsidRPr="00CF4764" w:rsidRDefault="00C05CD4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ขั้นตอนการทำงานปกติ </w:t>
            </w:r>
            <w:r w:rsidRPr="00CF4764">
              <w:rPr>
                <w:b/>
                <w:bCs/>
              </w:rPr>
              <w:t>:</w:t>
            </w:r>
          </w:p>
        </w:tc>
        <w:tc>
          <w:tcPr>
            <w:tcW w:w="3402" w:type="dxa"/>
            <w:shd w:val="clear" w:color="auto" w:fill="auto"/>
          </w:tcPr>
          <w:p w:rsidR="00C05CD4" w:rsidRPr="00CF4764" w:rsidRDefault="00C05CD4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ผู้ใช้งาน</w:t>
            </w:r>
          </w:p>
        </w:tc>
        <w:tc>
          <w:tcPr>
            <w:tcW w:w="3686" w:type="dxa"/>
            <w:shd w:val="clear" w:color="auto" w:fill="auto"/>
          </w:tcPr>
          <w:p w:rsidR="00C05CD4" w:rsidRPr="00CF4764" w:rsidRDefault="00C05CD4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ระบบ</w:t>
            </w:r>
          </w:p>
        </w:tc>
      </w:tr>
      <w:tr w:rsidR="00C05CD4" w:rsidRPr="00286180" w:rsidTr="00CF4764">
        <w:tc>
          <w:tcPr>
            <w:tcW w:w="2552" w:type="dxa"/>
            <w:shd w:val="clear" w:color="auto" w:fill="auto"/>
          </w:tcPr>
          <w:p w:rsidR="00C05CD4" w:rsidRPr="003952A3" w:rsidRDefault="00C05CD4" w:rsidP="004812C9">
            <w:pPr>
              <w:pStyle w:val="ae"/>
            </w:pPr>
          </w:p>
        </w:tc>
        <w:tc>
          <w:tcPr>
            <w:tcW w:w="3402" w:type="dxa"/>
            <w:shd w:val="clear" w:color="auto" w:fill="auto"/>
          </w:tcPr>
          <w:p w:rsidR="00C05CD4" w:rsidRPr="000A681E" w:rsidRDefault="00C05CD4" w:rsidP="004812C9">
            <w:pPr>
              <w:pStyle w:val="ae"/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REPORT</w:t>
            </w:r>
            <w:r w:rsidRPr="000A681E">
              <w:t>”</w:t>
            </w:r>
          </w:p>
          <w:p w:rsidR="00C05CD4" w:rsidRPr="00CF4764" w:rsidRDefault="00C05CD4" w:rsidP="004812C9">
            <w:pPr>
              <w:pStyle w:val="ae"/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rPr>
                <w:rFonts w:hint="cs"/>
                <w:cs/>
              </w:rPr>
              <w:t>รายงานรายการค้างส่ง</w:t>
            </w:r>
            <w:r w:rsidRPr="000A681E">
              <w:t>”</w:t>
            </w:r>
          </w:p>
          <w:p w:rsidR="00C05CD4" w:rsidRDefault="00C05CD4" w:rsidP="004812C9">
            <w:pPr>
              <w:pStyle w:val="ae"/>
            </w:pPr>
            <w:r>
              <w:t xml:space="preserve">3. </w:t>
            </w:r>
            <w:r>
              <w:rPr>
                <w:rFonts w:hint="cs"/>
                <w:cs/>
              </w:rPr>
              <w:t>เลือกช่วงระยะเวลาที่ต้องการรายงานรายการค้างส่ง และกดปุ่มยืนยัน</w:t>
            </w:r>
          </w:p>
          <w:p w:rsidR="00C05CD4" w:rsidRDefault="00C05CD4" w:rsidP="004812C9">
            <w:pPr>
              <w:pStyle w:val="ae"/>
            </w:pPr>
          </w:p>
          <w:p w:rsidR="00C05CD4" w:rsidRDefault="00C05CD4" w:rsidP="004812C9">
            <w:pPr>
              <w:pStyle w:val="ae"/>
            </w:pPr>
            <w:r>
              <w:rPr>
                <w:rFonts w:hint="cs"/>
                <w:cs/>
              </w:rPr>
              <w:t>5. กดปุ่มยืนยัน</w:t>
            </w:r>
          </w:p>
          <w:p w:rsidR="00C05CD4" w:rsidRPr="00286180" w:rsidRDefault="00C05CD4" w:rsidP="004812C9">
            <w:pPr>
              <w:pStyle w:val="ae"/>
              <w:rPr>
                <w:cs/>
              </w:rPr>
            </w:pPr>
          </w:p>
        </w:tc>
        <w:tc>
          <w:tcPr>
            <w:tcW w:w="3686" w:type="dxa"/>
            <w:shd w:val="clear" w:color="auto" w:fill="auto"/>
          </w:tcPr>
          <w:p w:rsidR="00C05CD4" w:rsidRDefault="00C05CD4" w:rsidP="004812C9">
            <w:pPr>
              <w:pStyle w:val="ae"/>
            </w:pPr>
          </w:p>
          <w:p w:rsidR="00C05CD4" w:rsidRDefault="00C05CD4" w:rsidP="004812C9">
            <w:pPr>
              <w:pStyle w:val="ae"/>
            </w:pPr>
          </w:p>
          <w:p w:rsidR="00C05CD4" w:rsidRDefault="00C05CD4" w:rsidP="004812C9">
            <w:pPr>
              <w:pStyle w:val="ae"/>
            </w:pPr>
          </w:p>
          <w:p w:rsidR="00C05CD4" w:rsidRDefault="00C05CD4" w:rsidP="004812C9">
            <w:pPr>
              <w:pStyle w:val="ae"/>
            </w:pPr>
          </w:p>
          <w:p w:rsidR="00C05CD4" w:rsidRDefault="00C05CD4" w:rsidP="004812C9">
            <w:pPr>
              <w:pStyle w:val="ae"/>
            </w:pPr>
          </w:p>
          <w:p w:rsidR="00C05CD4" w:rsidRDefault="00C05CD4" w:rsidP="004812C9">
            <w:pPr>
              <w:pStyle w:val="ae"/>
            </w:pPr>
          </w:p>
          <w:p w:rsidR="00C05CD4" w:rsidRDefault="00C05CD4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4. แสดงรายงานรายการค้างส่ง</w:t>
            </w:r>
          </w:p>
          <w:p w:rsidR="00C05CD4" w:rsidRDefault="00C05CD4" w:rsidP="004812C9">
            <w:pPr>
              <w:pStyle w:val="ae"/>
            </w:pPr>
          </w:p>
          <w:p w:rsidR="00C05CD4" w:rsidRPr="00286180" w:rsidRDefault="00C05CD4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6. นำออกไฟล์รายงานรายการค้างส่ง</w:t>
            </w:r>
          </w:p>
        </w:tc>
      </w:tr>
      <w:tr w:rsidR="00C05CD4" w:rsidRPr="003952A3" w:rsidTr="00CF4764">
        <w:tc>
          <w:tcPr>
            <w:tcW w:w="2552" w:type="dxa"/>
            <w:shd w:val="clear" w:color="auto" w:fill="auto"/>
          </w:tcPr>
          <w:p w:rsidR="00C05CD4" w:rsidRPr="00CF4764" w:rsidRDefault="00C05CD4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เงื่อนไขการทำงานพิเศษ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C05CD4" w:rsidRPr="003952A3" w:rsidRDefault="00C05CD4" w:rsidP="004812C9">
            <w:pPr>
              <w:pStyle w:val="a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ถ้าช่วงระยะเวลานั้น ๆ ไม่มีข้อมูล จะไม่แสดงรายงานรายการค้างส่ง</w:t>
            </w:r>
          </w:p>
        </w:tc>
      </w:tr>
    </w:tbl>
    <w:p w:rsidR="00C05CD4" w:rsidRDefault="00C05CD4" w:rsidP="004812C9">
      <w:pPr>
        <w:rPr>
          <w:cs/>
        </w:rPr>
      </w:pPr>
    </w:p>
    <w:p w:rsidR="00C05CD4" w:rsidRPr="00C05CD4" w:rsidRDefault="00C05CD4" w:rsidP="004812C9">
      <w:pPr>
        <w:rPr>
          <w:cs/>
        </w:rPr>
      </w:pPr>
      <w:r>
        <w:rPr>
          <w:cs/>
        </w:rPr>
        <w:br w:type="page"/>
      </w:r>
      <w:r w:rsidR="00131108">
        <w:rPr>
          <w:rFonts w:hint="cs"/>
          <w:cs/>
        </w:rPr>
        <w:lastRenderedPageBreak/>
        <w:t xml:space="preserve">ตารางที่ </w:t>
      </w:r>
      <w:r w:rsidR="00131108">
        <w:t xml:space="preserve">3-33 </w:t>
      </w:r>
      <w:r w:rsidR="00131108">
        <w:rPr>
          <w:rFonts w:hint="cs"/>
          <w:cs/>
        </w:rPr>
        <w:t>คำอธิบายยู</w:t>
      </w:r>
      <w:proofErr w:type="spellStart"/>
      <w:r w:rsidR="00131108">
        <w:rPr>
          <w:rFonts w:hint="cs"/>
          <w:cs/>
        </w:rPr>
        <w:t>เค</w:t>
      </w:r>
      <w:proofErr w:type="spellEnd"/>
      <w:r w:rsidR="00131108">
        <w:rPr>
          <w:rFonts w:hint="cs"/>
          <w:cs/>
        </w:rPr>
        <w:t xml:space="preserve">ส </w:t>
      </w:r>
      <w:r w:rsidR="00131108">
        <w:t>UC20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3261"/>
        <w:gridCol w:w="1559"/>
        <w:gridCol w:w="2268"/>
      </w:tblGrid>
      <w:tr w:rsidR="00C05CD4" w:rsidRPr="003952A3" w:rsidTr="00CF4764">
        <w:tc>
          <w:tcPr>
            <w:tcW w:w="5813" w:type="dxa"/>
            <w:gridSpan w:val="2"/>
            <w:shd w:val="clear" w:color="auto" w:fill="auto"/>
          </w:tcPr>
          <w:p w:rsidR="00C05CD4" w:rsidRPr="003952A3" w:rsidRDefault="00C05CD4" w:rsidP="00C05CD4">
            <w:pPr>
              <w:pStyle w:val="ae"/>
            </w:pPr>
            <w:r w:rsidRPr="00CF4764">
              <w:rPr>
                <w:rFonts w:hint="cs"/>
                <w:b/>
                <w:bCs/>
                <w:cs/>
              </w:rPr>
              <w:t>ชื่อ</w:t>
            </w:r>
            <w:proofErr w:type="spellStart"/>
            <w:r w:rsidRPr="00CF4764">
              <w:rPr>
                <w:rFonts w:hint="cs"/>
                <w:b/>
                <w:bCs/>
                <w:cs/>
              </w:rPr>
              <w:t>ยูสเค</w:t>
            </w:r>
            <w:proofErr w:type="spellEnd"/>
            <w:r w:rsidRPr="00CF4764">
              <w:rPr>
                <w:rFonts w:hint="cs"/>
                <w:b/>
                <w:bCs/>
                <w:cs/>
              </w:rPr>
              <w:t xml:space="preserve">ส </w:t>
            </w:r>
            <w:r w:rsidRPr="00CF4764">
              <w:rPr>
                <w:b/>
                <w:bCs/>
              </w:rPr>
              <w:t>: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จัดการบาร์โค้ด</w:t>
            </w:r>
          </w:p>
        </w:tc>
        <w:tc>
          <w:tcPr>
            <w:tcW w:w="1559" w:type="dxa"/>
            <w:shd w:val="clear" w:color="auto" w:fill="auto"/>
          </w:tcPr>
          <w:p w:rsidR="00C05CD4" w:rsidRPr="00CF4764" w:rsidRDefault="00C05CD4" w:rsidP="00C05CD4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รหัส </w:t>
            </w:r>
            <w:r w:rsidRPr="00CF4764">
              <w:rPr>
                <w:b/>
                <w:bCs/>
              </w:rPr>
              <w:t>:</w:t>
            </w:r>
            <w:r w:rsidR="00131108">
              <w:t xml:space="preserve"> UC20</w:t>
            </w:r>
          </w:p>
        </w:tc>
        <w:tc>
          <w:tcPr>
            <w:tcW w:w="2268" w:type="dxa"/>
            <w:shd w:val="clear" w:color="auto" w:fill="auto"/>
          </w:tcPr>
          <w:p w:rsidR="00C05CD4" w:rsidRPr="00CF4764" w:rsidRDefault="00C05CD4" w:rsidP="00C05CD4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ระดับความสำคัญ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C05CD4" w:rsidRPr="003952A3" w:rsidTr="00CF4764">
        <w:tc>
          <w:tcPr>
            <w:tcW w:w="5813" w:type="dxa"/>
            <w:gridSpan w:val="2"/>
            <w:shd w:val="clear" w:color="auto" w:fill="auto"/>
          </w:tcPr>
          <w:p w:rsidR="00C05CD4" w:rsidRPr="003952A3" w:rsidRDefault="00C05CD4" w:rsidP="00C05CD4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ผู้กระทำหลัก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827" w:type="dxa"/>
            <w:gridSpan w:val="2"/>
            <w:shd w:val="clear" w:color="auto" w:fill="auto"/>
          </w:tcPr>
          <w:p w:rsidR="00C05CD4" w:rsidRPr="00CF4764" w:rsidRDefault="00C05CD4" w:rsidP="00C05CD4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ระดับความซับซ้อน</w:t>
            </w:r>
            <w:r w:rsidRPr="00CF4764">
              <w:rPr>
                <w:b/>
                <w:bCs/>
              </w:rPr>
              <w:t xml:space="preserve"> : </w:t>
            </w:r>
            <w:r>
              <w:rPr>
                <w:rFonts w:hint="cs"/>
                <w:cs/>
              </w:rPr>
              <w:t>สูง</w:t>
            </w:r>
          </w:p>
        </w:tc>
      </w:tr>
      <w:tr w:rsidR="00C05CD4" w:rsidRPr="003952A3" w:rsidTr="00CF4764">
        <w:tc>
          <w:tcPr>
            <w:tcW w:w="9640" w:type="dxa"/>
            <w:gridSpan w:val="4"/>
            <w:shd w:val="clear" w:color="auto" w:fill="auto"/>
          </w:tcPr>
          <w:p w:rsidR="00C05CD4" w:rsidRPr="00CF4764" w:rsidRDefault="00C05CD4" w:rsidP="00C05CD4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ผู้มีส่วนเกี่ยวข้อง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cs/>
              </w:rPr>
              <w:t>บรรณารักษ์</w:t>
            </w:r>
            <w:r w:rsidRPr="004E03F9">
              <w:rPr>
                <w:rFonts w:hint="cs"/>
                <w:cs/>
              </w:rPr>
              <w:t>ห้องสมุด</w:t>
            </w:r>
          </w:p>
        </w:tc>
      </w:tr>
      <w:tr w:rsidR="00C05CD4" w:rsidRPr="003952A3" w:rsidTr="00CF4764">
        <w:tc>
          <w:tcPr>
            <w:tcW w:w="9640" w:type="dxa"/>
            <w:gridSpan w:val="4"/>
            <w:shd w:val="clear" w:color="auto" w:fill="auto"/>
          </w:tcPr>
          <w:p w:rsidR="00C05CD4" w:rsidRPr="00873F58" w:rsidRDefault="00C05CD4" w:rsidP="00C05CD4">
            <w:pPr>
              <w:pStyle w:val="ae"/>
              <w:rPr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คำอธิบาย </w:t>
            </w:r>
            <w:r w:rsidRPr="00CF4764">
              <w:rPr>
                <w:b/>
                <w:bCs/>
              </w:rPr>
              <w:t xml:space="preserve">: </w:t>
            </w:r>
            <w:r>
              <w:rPr>
                <w:rFonts w:hint="cs"/>
                <w:cs/>
              </w:rPr>
              <w:t>เป็น</w:t>
            </w:r>
            <w:proofErr w:type="spellStart"/>
            <w:r>
              <w:rPr>
                <w:rFonts w:hint="cs"/>
                <w:cs/>
              </w:rPr>
              <w:t>ยูสเค</w:t>
            </w:r>
            <w:proofErr w:type="spellEnd"/>
            <w:r>
              <w:rPr>
                <w:rFonts w:hint="cs"/>
                <w:cs/>
              </w:rPr>
              <w:t>สที่ใช้งานสำหรับ</w:t>
            </w:r>
            <w:r w:rsidRPr="00CF4764">
              <w:rPr>
                <w:rFonts w:hint="cs"/>
                <w:sz w:val="24"/>
                <w:cs/>
              </w:rPr>
              <w:t>สั่งพิมพ์</w:t>
            </w:r>
            <w:r>
              <w:rPr>
                <w:rFonts w:hint="cs"/>
                <w:cs/>
              </w:rPr>
              <w:t>บาร์โค้ด เพื่อนำไปเป็นตัวระบุหนังสือแต่ละเล่ม และใช้ในการอ่านบาร์โค้ดเมื่อต้องการยืม คืน</w:t>
            </w:r>
          </w:p>
        </w:tc>
      </w:tr>
      <w:tr w:rsidR="00C05CD4" w:rsidRPr="003952A3" w:rsidTr="00CF4764">
        <w:tc>
          <w:tcPr>
            <w:tcW w:w="9640" w:type="dxa"/>
            <w:gridSpan w:val="4"/>
            <w:shd w:val="clear" w:color="auto" w:fill="auto"/>
          </w:tcPr>
          <w:p w:rsidR="00C05CD4" w:rsidRPr="00CF4764" w:rsidRDefault="00C05CD4" w:rsidP="00C05CD4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สิ่งกระตุ้น</w:t>
            </w:r>
            <w:r w:rsidRPr="00CF4764">
              <w:rPr>
                <w:b/>
                <w:bCs/>
              </w:rP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รใช้งานสำหรับ</w:t>
            </w:r>
            <w:r w:rsidRPr="00CF4764">
              <w:rPr>
                <w:rFonts w:hint="cs"/>
                <w:sz w:val="24"/>
                <w:cs/>
              </w:rPr>
              <w:t>สั่งพิมพ์</w:t>
            </w:r>
            <w:r>
              <w:rPr>
                <w:rFonts w:hint="cs"/>
                <w:cs/>
              </w:rPr>
              <w:t>บาร์โค้ด</w:t>
            </w:r>
          </w:p>
          <w:p w:rsidR="00C05CD4" w:rsidRPr="00CF4764" w:rsidRDefault="00C05CD4" w:rsidP="00C05CD4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ประเภทของสิ่งกระตุ้น </w:t>
            </w:r>
            <w:r w:rsidRPr="00CF4764">
              <w:rPr>
                <w:b/>
                <w:bCs/>
              </w:rP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  <w:tr w:rsidR="00C05CD4" w:rsidRPr="003952A3" w:rsidTr="00CF4764">
        <w:tc>
          <w:tcPr>
            <w:tcW w:w="9640" w:type="dxa"/>
            <w:gridSpan w:val="4"/>
            <w:shd w:val="clear" w:color="auto" w:fill="auto"/>
          </w:tcPr>
          <w:p w:rsidR="00C05CD4" w:rsidRPr="00CF4764" w:rsidRDefault="00C05CD4" w:rsidP="00C05CD4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ความสัมพันธ์</w:t>
            </w:r>
          </w:p>
          <w:p w:rsidR="00C05CD4" w:rsidRPr="00CF4764" w:rsidRDefault="00C05CD4" w:rsidP="00C05CD4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ความเกี่ยวเนื่อง</w:t>
            </w:r>
            <w:r w:rsidRPr="00CF4764">
              <w:rPr>
                <w:b/>
                <w:bCs/>
              </w:rPr>
              <w:t xml:space="preserve"> : -</w:t>
            </w:r>
          </w:p>
          <w:p w:rsidR="00C05CD4" w:rsidRPr="00CF4764" w:rsidRDefault="00C05CD4" w:rsidP="00C05CD4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การรวม </w:t>
            </w:r>
            <w:r w:rsidRPr="00CF4764">
              <w:rPr>
                <w:b/>
                <w:bCs/>
              </w:rPr>
              <w:t>: -</w:t>
            </w:r>
          </w:p>
          <w:p w:rsidR="00C05CD4" w:rsidRPr="00CF4764" w:rsidRDefault="00C05CD4" w:rsidP="00C05CD4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การขยาย </w:t>
            </w:r>
            <w:r w:rsidRPr="00CF4764">
              <w:rPr>
                <w:b/>
                <w:bCs/>
              </w:rPr>
              <w:t>: -</w:t>
            </w:r>
          </w:p>
          <w:p w:rsidR="00C05CD4" w:rsidRPr="00CF4764" w:rsidRDefault="00C05CD4" w:rsidP="00C05CD4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   การรับทอดคุณสมบัติ</w:t>
            </w:r>
            <w:r w:rsidRPr="00CF4764">
              <w:rPr>
                <w:b/>
                <w:bCs/>
              </w:rPr>
              <w:t xml:space="preserve"> :</w:t>
            </w:r>
            <w:r w:rsidRPr="00CF4764">
              <w:rPr>
                <w:rFonts w:hint="cs"/>
                <w:b/>
                <w:bCs/>
                <w:cs/>
              </w:rPr>
              <w:t xml:space="preserve"> -</w:t>
            </w:r>
          </w:p>
        </w:tc>
      </w:tr>
      <w:tr w:rsidR="00C05CD4" w:rsidRPr="003952A3" w:rsidTr="00CF4764">
        <w:tc>
          <w:tcPr>
            <w:tcW w:w="2552" w:type="dxa"/>
            <w:shd w:val="clear" w:color="auto" w:fill="auto"/>
          </w:tcPr>
          <w:p w:rsidR="00C05CD4" w:rsidRPr="00CF4764" w:rsidRDefault="00C05CD4" w:rsidP="00C05CD4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เงื่อนไขก่อนการทำงาน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3"/>
            <w:shd w:val="clear" w:color="auto" w:fill="auto"/>
          </w:tcPr>
          <w:p w:rsidR="00C05CD4" w:rsidRDefault="00C05CD4" w:rsidP="00C05CD4">
            <w:pPr>
              <w:pStyle w:val="ae"/>
            </w:pPr>
            <w:r w:rsidRPr="00741D7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41D7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741D78">
              <w:t xml:space="preserve"> “SETTING” </w:t>
            </w:r>
            <w:r w:rsidRPr="00741D78">
              <w:rPr>
                <w:rFonts w:hint="cs"/>
                <w:cs/>
              </w:rPr>
              <w:t xml:space="preserve">และเลือกเมนู </w:t>
            </w:r>
            <w:r w:rsidRPr="00741D78">
              <w:t>“</w:t>
            </w:r>
            <w:r w:rsidRPr="00741D7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บาร์โค้ด</w:t>
            </w:r>
            <w:r w:rsidRPr="00741D78">
              <w:t>”</w:t>
            </w:r>
          </w:p>
          <w:p w:rsidR="00C05CD4" w:rsidRPr="00741D78" w:rsidRDefault="00C05CD4" w:rsidP="00C05CD4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2. ต้องมีรายการหนังสือ วารสาร หรือโสตทัศนวัตถุก่อน</w:t>
            </w:r>
          </w:p>
        </w:tc>
      </w:tr>
    </w:tbl>
    <w:p w:rsidR="00C05CD4" w:rsidRPr="00131108" w:rsidRDefault="00131108" w:rsidP="004812C9">
      <w:pPr>
        <w:rPr>
          <w:cs/>
        </w:rPr>
      </w:pPr>
      <w:r>
        <w:rPr>
          <w:rFonts w:hint="cs"/>
          <w:cs/>
        </w:rPr>
        <w:lastRenderedPageBreak/>
        <w:t xml:space="preserve">ตารางที่ </w:t>
      </w:r>
      <w:r>
        <w:t xml:space="preserve">3-33 </w:t>
      </w:r>
      <w:r>
        <w:rPr>
          <w:rFonts w:hint="cs"/>
          <w:cs/>
        </w:rPr>
        <w:t>คำอธิบายยู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 </w:t>
      </w:r>
      <w:r>
        <w:t>UC20</w:t>
      </w:r>
      <w:r>
        <w:rPr>
          <w:rFonts w:hint="cs"/>
          <w:cs/>
        </w:rPr>
        <w:t>(ต่อ)</w:t>
      </w: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3828"/>
        <w:gridCol w:w="3260"/>
      </w:tblGrid>
      <w:tr w:rsidR="008F7E5A" w:rsidTr="00CF4764">
        <w:tc>
          <w:tcPr>
            <w:tcW w:w="2552" w:type="dxa"/>
            <w:shd w:val="clear" w:color="auto" w:fill="auto"/>
          </w:tcPr>
          <w:p w:rsidR="008F7E5A" w:rsidRPr="00CF4764" w:rsidRDefault="008F7E5A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เงื่อนไขหลังการทำงาน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8F7E5A" w:rsidRDefault="008F7E5A" w:rsidP="004812C9">
            <w:pPr>
              <w:pStyle w:val="ae"/>
              <w:rPr>
                <w:cs/>
              </w:rPr>
            </w:pPr>
            <w:r w:rsidRPr="00CF4764">
              <w:rPr>
                <w:rFonts w:hint="cs"/>
                <w:sz w:val="24"/>
                <w:cs/>
              </w:rPr>
              <w:t>พิมพ์</w:t>
            </w:r>
            <w:r>
              <w:rPr>
                <w:rFonts w:hint="cs"/>
                <w:cs/>
              </w:rPr>
              <w:t>บาร์โค้ดของรายการที่ได้ทำการเลือก</w:t>
            </w:r>
          </w:p>
        </w:tc>
      </w:tr>
      <w:tr w:rsidR="008F7E5A" w:rsidRPr="00CF4764" w:rsidTr="00CF4764">
        <w:tc>
          <w:tcPr>
            <w:tcW w:w="2552" w:type="dxa"/>
            <w:shd w:val="clear" w:color="auto" w:fill="auto"/>
          </w:tcPr>
          <w:p w:rsidR="008F7E5A" w:rsidRPr="00CF4764" w:rsidRDefault="008F7E5A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 xml:space="preserve">ขั้นตอนการทำงานปกติ </w:t>
            </w:r>
            <w:r w:rsidRPr="00CF4764">
              <w:rPr>
                <w:b/>
                <w:bCs/>
              </w:rPr>
              <w:t>:</w:t>
            </w:r>
          </w:p>
        </w:tc>
        <w:tc>
          <w:tcPr>
            <w:tcW w:w="3828" w:type="dxa"/>
            <w:shd w:val="clear" w:color="auto" w:fill="auto"/>
          </w:tcPr>
          <w:p w:rsidR="008F7E5A" w:rsidRPr="00CF4764" w:rsidRDefault="008F7E5A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ผู้ใช้งาน</w:t>
            </w:r>
          </w:p>
        </w:tc>
        <w:tc>
          <w:tcPr>
            <w:tcW w:w="3260" w:type="dxa"/>
            <w:shd w:val="clear" w:color="auto" w:fill="auto"/>
          </w:tcPr>
          <w:p w:rsidR="008F7E5A" w:rsidRPr="00CF4764" w:rsidRDefault="008F7E5A" w:rsidP="004812C9">
            <w:pPr>
              <w:pStyle w:val="ae"/>
              <w:rPr>
                <w:b/>
                <w:bCs/>
                <w:cs/>
              </w:rPr>
            </w:pPr>
            <w:r w:rsidRPr="00CF4764">
              <w:rPr>
                <w:rFonts w:hint="cs"/>
                <w:b/>
                <w:bCs/>
                <w:cs/>
              </w:rPr>
              <w:t>ระบบ</w:t>
            </w:r>
          </w:p>
        </w:tc>
      </w:tr>
      <w:tr w:rsidR="008F7E5A" w:rsidRPr="00286180" w:rsidTr="00CF4764">
        <w:tc>
          <w:tcPr>
            <w:tcW w:w="2552" w:type="dxa"/>
            <w:shd w:val="clear" w:color="auto" w:fill="auto"/>
          </w:tcPr>
          <w:p w:rsidR="008F7E5A" w:rsidRPr="003952A3" w:rsidRDefault="008F7E5A" w:rsidP="004812C9">
            <w:pPr>
              <w:pStyle w:val="ae"/>
            </w:pPr>
          </w:p>
        </w:tc>
        <w:tc>
          <w:tcPr>
            <w:tcW w:w="3828" w:type="dxa"/>
            <w:shd w:val="clear" w:color="auto" w:fill="auto"/>
          </w:tcPr>
          <w:p w:rsidR="008F7E5A" w:rsidRPr="000A681E" w:rsidRDefault="008F7E5A" w:rsidP="004812C9">
            <w:pPr>
              <w:pStyle w:val="ae"/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</w:t>
            </w:r>
            <w:r w:rsidRPr="000A681E">
              <w:t>”</w:t>
            </w:r>
          </w:p>
          <w:p w:rsidR="008F7E5A" w:rsidRPr="00CF4764" w:rsidRDefault="008F7E5A" w:rsidP="004812C9">
            <w:pPr>
              <w:pStyle w:val="ae"/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บาร์โค้ด</w:t>
            </w:r>
            <w:r w:rsidRPr="000A681E">
              <w:t>”</w:t>
            </w:r>
          </w:p>
          <w:p w:rsidR="008F7E5A" w:rsidRPr="00CF4764" w:rsidRDefault="008F7E5A" w:rsidP="004812C9">
            <w:pPr>
              <w:pStyle w:val="ae"/>
              <w:rPr>
                <w:szCs w:val="40"/>
              </w:rPr>
            </w:pPr>
            <w:r w:rsidRPr="00CF4764">
              <w:rPr>
                <w:szCs w:val="40"/>
              </w:rPr>
              <w:t xml:space="preserve">3. </w:t>
            </w:r>
            <w:r w:rsidRPr="000A681E">
              <w:rPr>
                <w:rFonts w:hint="cs"/>
                <w:cs/>
              </w:rPr>
              <w:t>เลือก</w:t>
            </w:r>
            <w:r>
              <w:rPr>
                <w:rFonts w:hint="cs"/>
                <w:cs/>
              </w:rPr>
              <w:t>แถบ</w:t>
            </w:r>
            <w:r w:rsidRPr="000A681E">
              <w:rPr>
                <w:rFonts w:hint="cs"/>
                <w:cs/>
              </w:rPr>
              <w:t xml:space="preserve">เมนู </w:t>
            </w:r>
            <w:r w:rsidRPr="000A681E">
              <w:t>“</w:t>
            </w:r>
            <w:r>
              <w:rPr>
                <w:rFonts w:hint="cs"/>
                <w:cs/>
              </w:rPr>
              <w:t>บาร์โค้ดที่ยังไม่ได้ปริ้น</w:t>
            </w:r>
            <w:r w:rsidRPr="000A681E">
              <w:t>”</w:t>
            </w:r>
          </w:p>
          <w:p w:rsidR="008F7E5A" w:rsidRPr="00CF4764" w:rsidRDefault="008F7E5A" w:rsidP="004812C9">
            <w:pPr>
              <w:pStyle w:val="ae"/>
              <w:rPr>
                <w:sz w:val="24"/>
              </w:rPr>
            </w:pPr>
            <w:r w:rsidRPr="00CF4764">
              <w:rPr>
                <w:szCs w:val="40"/>
              </w:rPr>
              <w:t xml:space="preserve">4. </w:t>
            </w:r>
            <w:r w:rsidRPr="00CF4764">
              <w:rPr>
                <w:rFonts w:hint="cs"/>
                <w:sz w:val="24"/>
                <w:cs/>
              </w:rPr>
              <w:t>เลือก</w:t>
            </w:r>
            <w:r>
              <w:rPr>
                <w:rFonts w:hint="cs"/>
                <w:cs/>
              </w:rPr>
              <w:t>บาร์โค้ด</w:t>
            </w:r>
            <w:r w:rsidRPr="00CF4764">
              <w:rPr>
                <w:rFonts w:hint="cs"/>
                <w:sz w:val="24"/>
                <w:cs/>
              </w:rPr>
              <w:t xml:space="preserve">ที่ต้องการปริ้น </w:t>
            </w:r>
          </w:p>
          <w:p w:rsidR="008F7E5A" w:rsidRPr="00CF4764" w:rsidRDefault="008F7E5A" w:rsidP="004812C9">
            <w:pPr>
              <w:pStyle w:val="ae"/>
              <w:rPr>
                <w:sz w:val="24"/>
                <w:cs/>
              </w:rPr>
            </w:pPr>
            <w:r w:rsidRPr="00CF4764">
              <w:rPr>
                <w:rFonts w:hint="cs"/>
                <w:sz w:val="24"/>
                <w:cs/>
              </w:rPr>
              <w:t>และกดปุ่มยืนยัน</w:t>
            </w:r>
          </w:p>
          <w:p w:rsidR="008F7E5A" w:rsidRPr="00CF4764" w:rsidRDefault="008F7E5A" w:rsidP="004812C9">
            <w:pPr>
              <w:pStyle w:val="ae"/>
              <w:rPr>
                <w:szCs w:val="40"/>
              </w:rPr>
            </w:pPr>
          </w:p>
          <w:p w:rsidR="008F7E5A" w:rsidRPr="00286180" w:rsidRDefault="008F7E5A" w:rsidP="004812C9">
            <w:pPr>
              <w:pStyle w:val="ae"/>
            </w:pPr>
            <w:r w:rsidRPr="00CF4764">
              <w:rPr>
                <w:rFonts w:hint="cs"/>
                <w:sz w:val="24"/>
                <w:cs/>
              </w:rPr>
              <w:t>6. กดสั่งพิมพ์</w:t>
            </w:r>
          </w:p>
          <w:p w:rsidR="008F7E5A" w:rsidRPr="00286180" w:rsidRDefault="008F7E5A" w:rsidP="004812C9">
            <w:pPr>
              <w:pStyle w:val="ae"/>
              <w:rPr>
                <w:cs/>
              </w:rPr>
            </w:pPr>
          </w:p>
        </w:tc>
        <w:tc>
          <w:tcPr>
            <w:tcW w:w="3260" w:type="dxa"/>
            <w:shd w:val="clear" w:color="auto" w:fill="auto"/>
          </w:tcPr>
          <w:p w:rsidR="008F7E5A" w:rsidRDefault="008F7E5A" w:rsidP="004812C9">
            <w:pPr>
              <w:pStyle w:val="ae"/>
            </w:pPr>
          </w:p>
          <w:p w:rsidR="008F7E5A" w:rsidRDefault="008F7E5A" w:rsidP="004812C9">
            <w:pPr>
              <w:pStyle w:val="ae"/>
            </w:pPr>
          </w:p>
          <w:p w:rsidR="008F7E5A" w:rsidRDefault="008F7E5A" w:rsidP="004812C9">
            <w:pPr>
              <w:pStyle w:val="ae"/>
            </w:pPr>
          </w:p>
          <w:p w:rsidR="008F7E5A" w:rsidRDefault="008F7E5A" w:rsidP="004812C9">
            <w:pPr>
              <w:pStyle w:val="ae"/>
            </w:pPr>
          </w:p>
          <w:p w:rsidR="008F7E5A" w:rsidRDefault="008F7E5A" w:rsidP="004812C9">
            <w:pPr>
              <w:pStyle w:val="ae"/>
            </w:pPr>
          </w:p>
          <w:p w:rsidR="008F7E5A" w:rsidRDefault="008F7E5A" w:rsidP="004812C9">
            <w:pPr>
              <w:pStyle w:val="ae"/>
            </w:pPr>
          </w:p>
          <w:p w:rsidR="008F7E5A" w:rsidRDefault="008F7E5A" w:rsidP="004812C9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5. แสดงบาร์โค้ดที่มีการเลือกมา</w:t>
            </w:r>
          </w:p>
          <w:p w:rsidR="008F7E5A" w:rsidRDefault="008F7E5A" w:rsidP="004812C9">
            <w:pPr>
              <w:pStyle w:val="ae"/>
            </w:pPr>
          </w:p>
          <w:p w:rsidR="008F7E5A" w:rsidRPr="00286180" w:rsidRDefault="008F7E5A" w:rsidP="004812C9">
            <w:pPr>
              <w:pStyle w:val="ae"/>
              <w:rPr>
                <w:cs/>
              </w:rPr>
            </w:pPr>
            <w:r>
              <w:t xml:space="preserve">7. </w:t>
            </w:r>
            <w:r>
              <w:rPr>
                <w:rFonts w:hint="cs"/>
                <w:cs/>
              </w:rPr>
              <w:t>ทำการสั่งพิมพ์บาร์โค้ด</w:t>
            </w:r>
          </w:p>
        </w:tc>
      </w:tr>
      <w:tr w:rsidR="008F7E5A" w:rsidRPr="003952A3" w:rsidTr="00CF4764">
        <w:tc>
          <w:tcPr>
            <w:tcW w:w="2552" w:type="dxa"/>
            <w:shd w:val="clear" w:color="auto" w:fill="auto"/>
          </w:tcPr>
          <w:p w:rsidR="008F7E5A" w:rsidRPr="00CF4764" w:rsidRDefault="008F7E5A" w:rsidP="004812C9">
            <w:pPr>
              <w:pStyle w:val="ae"/>
              <w:rPr>
                <w:b/>
                <w:bCs/>
              </w:rPr>
            </w:pPr>
            <w:r w:rsidRPr="00CF4764">
              <w:rPr>
                <w:rFonts w:hint="cs"/>
                <w:b/>
                <w:bCs/>
                <w:cs/>
              </w:rPr>
              <w:t>เงื่อนไขการทำงานพิเศษ</w:t>
            </w:r>
            <w:r w:rsidRPr="00CF4764">
              <w:rPr>
                <w:b/>
                <w:bCs/>
              </w:rPr>
              <w:t xml:space="preserve"> :</w:t>
            </w:r>
          </w:p>
        </w:tc>
        <w:tc>
          <w:tcPr>
            <w:tcW w:w="7088" w:type="dxa"/>
            <w:gridSpan w:val="2"/>
            <w:shd w:val="clear" w:color="auto" w:fill="auto"/>
          </w:tcPr>
          <w:p w:rsidR="008F7E5A" w:rsidRPr="003952A3" w:rsidRDefault="008F7E5A" w:rsidP="004812C9">
            <w:pPr>
              <w:pStyle w:val="ae"/>
            </w:pPr>
            <w:r>
              <w:t>-</w:t>
            </w:r>
          </w:p>
        </w:tc>
      </w:tr>
    </w:tbl>
    <w:p w:rsidR="00C05CD4" w:rsidRPr="00C05CD4" w:rsidRDefault="00C05CD4" w:rsidP="004812C9">
      <w:pPr>
        <w:rPr>
          <w:cs/>
        </w:rPr>
      </w:pPr>
    </w:p>
    <w:p w:rsidR="00E54ED4" w:rsidRPr="00E54ED4" w:rsidRDefault="00E54ED4">
      <w:pPr>
        <w:rPr>
          <w:cs/>
        </w:rPr>
      </w:pPr>
    </w:p>
    <w:p w:rsidR="004325A5" w:rsidRDefault="004325A5" w:rsidP="00CD6331">
      <w:pPr>
        <w:jc w:val="left"/>
      </w:pPr>
    </w:p>
    <w:p w:rsidR="00E54ED4" w:rsidRPr="00196371" w:rsidRDefault="00E54ED4" w:rsidP="00CD6331">
      <w:pPr>
        <w:jc w:val="left"/>
        <w:sectPr w:rsidR="00E54ED4" w:rsidRPr="00196371" w:rsidSect="00232BD9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</w:p>
    <w:p w:rsidR="00A27409" w:rsidRPr="007E1467" w:rsidRDefault="00857332" w:rsidP="00991A87">
      <w:pPr>
        <w:pStyle w:val="3"/>
        <w:rPr>
          <w:ins w:id="240" w:author="Pahommie" w:date="2014-11-11T10:38:00Z"/>
        </w:rPr>
      </w:pPr>
      <w:bookmarkStart w:id="241" w:name="_Toc420525085"/>
      <w:bookmarkStart w:id="242" w:name="_Toc420734894"/>
      <w:bookmarkStart w:id="243" w:name="_Toc420739387"/>
      <w:bookmarkStart w:id="244" w:name="_Toc453667495"/>
      <w:bookmarkStart w:id="245" w:name="_Toc453683054"/>
      <w:bookmarkStart w:id="246" w:name="_Toc453683466"/>
      <w:bookmarkStart w:id="247" w:name="_Toc453683726"/>
      <w:bookmarkStart w:id="248" w:name="_Toc487543114"/>
      <w:r w:rsidRPr="007E1467">
        <w:rPr>
          <w:cs/>
        </w:rPr>
        <w:lastRenderedPageBreak/>
        <w:t>แผนภาพกิจกรรม (</w:t>
      </w:r>
      <w:r w:rsidRPr="007E1467">
        <w:t>Activity Diagram</w:t>
      </w:r>
      <w:r w:rsidRPr="007E1467">
        <w:rPr>
          <w:cs/>
        </w:rPr>
        <w:t>)</w:t>
      </w:r>
      <w:bookmarkEnd w:id="226"/>
      <w:bookmarkEnd w:id="227"/>
      <w:bookmarkEnd w:id="228"/>
      <w:bookmarkEnd w:id="229"/>
      <w:bookmarkEnd w:id="230"/>
      <w:bookmarkEnd w:id="231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ins w:id="249" w:author="Pahommie" w:date="2014-11-11T10:35:00Z">
        <w:r w:rsidR="00A27409" w:rsidRPr="007E1467">
          <w:rPr>
            <w:cs/>
          </w:rPr>
          <w:t xml:space="preserve"> </w:t>
        </w:r>
      </w:ins>
    </w:p>
    <w:p w:rsidR="00961424" w:rsidRPr="007E1467" w:rsidRDefault="00907D3B" w:rsidP="00991A87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5638800" cy="5353050"/>
            <wp:effectExtent l="0" t="0" r="0" b="0"/>
            <wp:docPr id="6" name="Picture 6" descr="จัดการโสตทัศนวัสด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จัดการโสตทัศนวัสดุ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923" w:rsidRPr="007E1467" w:rsidRDefault="00962A40" w:rsidP="00991A87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  <w:cs/>
        </w:rPr>
      </w:pPr>
      <w:bookmarkStart w:id="250" w:name="_Toc424818806"/>
      <w:r w:rsidRPr="007E1467">
        <w:rPr>
          <w:i w:val="0"/>
          <w:iCs w:val="0"/>
          <w:color w:val="auto"/>
          <w:sz w:val="32"/>
          <w:szCs w:val="32"/>
          <w:cs/>
        </w:rPr>
        <w:t>ภาพที่</w:t>
      </w:r>
      <w:r w:rsidR="00F328C5" w:rsidRPr="007E1467">
        <w:rPr>
          <w:i w:val="0"/>
          <w:iCs w:val="0"/>
          <w:color w:val="auto"/>
          <w:sz w:val="32"/>
          <w:szCs w:val="32"/>
          <w:cs/>
        </w:rPr>
        <w:t xml:space="preserve"> 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\s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16477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*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ARABIC \s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16477">
        <w:rPr>
          <w:i w:val="0"/>
          <w:iCs w:val="0"/>
          <w:noProof/>
          <w:color w:val="auto"/>
          <w:sz w:val="32"/>
          <w:szCs w:val="32"/>
          <w:cs/>
        </w:rPr>
        <w:t>2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61424"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bookmarkEnd w:id="250"/>
      <w:r w:rsidR="00112B03">
        <w:rPr>
          <w:rFonts w:hint="cs"/>
          <w:i w:val="0"/>
          <w:iCs w:val="0"/>
          <w:color w:val="auto"/>
          <w:sz w:val="32"/>
          <w:szCs w:val="32"/>
          <w:cs/>
        </w:rPr>
        <w:t>เพิ่มโสตทัศนวัสดุ</w:t>
      </w:r>
    </w:p>
    <w:p w:rsidR="00961424" w:rsidRPr="007E1467" w:rsidRDefault="00907D3B" w:rsidP="00991A87">
      <w:pPr>
        <w:keepNext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638800" cy="5800725"/>
            <wp:effectExtent l="0" t="0" r="0" b="0"/>
            <wp:docPr id="7" name="Picture 7" descr="จัดการโสตทัศนวัสดุเก่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จัดการโสตทัศนวัสดุเก่า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2C9" w:rsidRDefault="00962A40" w:rsidP="00991A87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251" w:name="_Toc424818807"/>
      <w:r w:rsidRPr="007E1467">
        <w:rPr>
          <w:i w:val="0"/>
          <w:iCs w:val="0"/>
          <w:color w:val="auto"/>
          <w:sz w:val="32"/>
          <w:szCs w:val="32"/>
          <w:cs/>
        </w:rPr>
        <w:t>ภาพที่</w:t>
      </w:r>
      <w:r w:rsidR="00F328C5" w:rsidRPr="007E1467">
        <w:rPr>
          <w:i w:val="0"/>
          <w:iCs w:val="0"/>
          <w:color w:val="auto"/>
          <w:sz w:val="32"/>
          <w:szCs w:val="32"/>
          <w:cs/>
        </w:rPr>
        <w:t xml:space="preserve"> 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\s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16477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*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ARABIC \s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16477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61424"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bookmarkEnd w:id="251"/>
      <w:r w:rsidR="00112B03">
        <w:rPr>
          <w:rFonts w:hint="cs"/>
          <w:i w:val="0"/>
          <w:iCs w:val="0"/>
          <w:color w:val="auto"/>
          <w:sz w:val="32"/>
          <w:szCs w:val="32"/>
          <w:cs/>
        </w:rPr>
        <w:t>เพิ่มโสตทัศนวัสดุเก่า</w:t>
      </w:r>
    </w:p>
    <w:p w:rsidR="00112B03" w:rsidRDefault="00907D3B" w:rsidP="00112B03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>
            <wp:extent cx="5638800" cy="2552700"/>
            <wp:effectExtent l="0" t="0" r="0" b="0"/>
            <wp:docPr id="8" name="Picture 8" descr="จัดการโสตทัศนวัสดุ(ลบโสตฯ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จัดการโสตทัศนวัสดุ(ลบโสตฯ)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B03" w:rsidRDefault="00112B03" w:rsidP="00112B03">
      <w:pPr>
        <w:pStyle w:val="a3"/>
        <w:spacing w:before="320"/>
        <w:jc w:val="center"/>
      </w:pPr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Pr="007E1467">
        <w:rPr>
          <w:i w:val="0"/>
          <w:iCs w:val="0"/>
          <w:color w:val="auto"/>
          <w:sz w:val="32"/>
          <w:szCs w:val="32"/>
        </w:rPr>
        <w:instrText>\s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16477">
        <w:rPr>
          <w:i w:val="0"/>
          <w:iCs w:val="0"/>
          <w:noProof/>
          <w:color w:val="auto"/>
          <w:sz w:val="32"/>
          <w:szCs w:val="32"/>
          <w:cs/>
        </w:rPr>
        <w:t>3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9D09F0">
        <w:rPr>
          <w:i w:val="0"/>
          <w:iCs w:val="0"/>
          <w:color w:val="auto"/>
          <w:sz w:val="32"/>
          <w:szCs w:val="32"/>
        </w:rPr>
        <w:t>4</w:t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ลบโสตทัศนวัสดุ</w:t>
      </w:r>
    </w:p>
    <w:p w:rsidR="00112B03" w:rsidRDefault="00907D3B" w:rsidP="00112B03">
      <w:pPr>
        <w:jc w:val="center"/>
      </w:pPr>
      <w:r>
        <w:rPr>
          <w:noProof/>
        </w:rPr>
        <w:drawing>
          <wp:inline distT="0" distB="0" distL="0" distR="0">
            <wp:extent cx="5638800" cy="3295650"/>
            <wp:effectExtent l="0" t="0" r="0" b="0"/>
            <wp:docPr id="9" name="Picture 9" descr="จัดการโสตทัศนวัสดุ(แก้ไขโสตฯ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จัดการโสตทัศนวัสดุ(แก้ไขโสตฯ)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B03" w:rsidRDefault="00112B03" w:rsidP="00112B03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  <w:cs/>
        </w:rPr>
      </w:pPr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Pr="007E1467">
        <w:rPr>
          <w:i w:val="0"/>
          <w:iCs w:val="0"/>
          <w:color w:val="auto"/>
          <w:sz w:val="32"/>
          <w:szCs w:val="32"/>
        </w:rPr>
        <w:instrText>\s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16477">
        <w:rPr>
          <w:i w:val="0"/>
          <w:iCs w:val="0"/>
          <w:noProof/>
          <w:color w:val="auto"/>
          <w:sz w:val="32"/>
          <w:szCs w:val="32"/>
          <w:cs/>
        </w:rPr>
        <w:t>3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9D09F0">
        <w:rPr>
          <w:i w:val="0"/>
          <w:iCs w:val="0"/>
          <w:color w:val="auto"/>
          <w:sz w:val="32"/>
          <w:szCs w:val="32"/>
        </w:rPr>
        <w:t>5</w:t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แก้ไขโสตทัศนวัสดุ</w:t>
      </w:r>
    </w:p>
    <w:p w:rsidR="00112B03" w:rsidRDefault="00907D3B" w:rsidP="00112B03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>
            <wp:extent cx="5638800" cy="2952750"/>
            <wp:effectExtent l="0" t="0" r="0" b="0"/>
            <wp:docPr id="10" name="Picture 10" descr="จัดการผู้แต่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จัดการผู้แต่ง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B03" w:rsidRDefault="00112B03" w:rsidP="00112B03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Pr="007E1467">
        <w:rPr>
          <w:i w:val="0"/>
          <w:iCs w:val="0"/>
          <w:color w:val="auto"/>
          <w:sz w:val="32"/>
          <w:szCs w:val="32"/>
        </w:rPr>
        <w:instrText>\s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16477">
        <w:rPr>
          <w:i w:val="0"/>
          <w:iCs w:val="0"/>
          <w:noProof/>
          <w:color w:val="auto"/>
          <w:sz w:val="32"/>
          <w:szCs w:val="32"/>
          <w:cs/>
        </w:rPr>
        <w:t>3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9D09F0">
        <w:rPr>
          <w:i w:val="0"/>
          <w:iCs w:val="0"/>
          <w:color w:val="auto"/>
          <w:sz w:val="32"/>
          <w:szCs w:val="32"/>
        </w:rPr>
        <w:t>6</w:t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เพิ่มผู้แต่ง</w:t>
      </w:r>
    </w:p>
    <w:p w:rsidR="00112B03" w:rsidRPr="00112B03" w:rsidRDefault="00112B03" w:rsidP="00112B03"/>
    <w:p w:rsidR="00112B03" w:rsidRDefault="00907D3B" w:rsidP="00112B03">
      <w:pPr>
        <w:jc w:val="center"/>
      </w:pPr>
      <w:r>
        <w:rPr>
          <w:rFonts w:hint="cs"/>
          <w:noProof/>
        </w:rPr>
        <w:drawing>
          <wp:inline distT="0" distB="0" distL="0" distR="0">
            <wp:extent cx="5638800" cy="2552700"/>
            <wp:effectExtent l="0" t="0" r="0" b="0"/>
            <wp:docPr id="11" name="Picture 11" descr="จัดการผู้แต่ง(ลบผู้แต่ง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จัดการผู้แต่ง(ลบผู้แต่ง)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B03" w:rsidRDefault="00112B03" w:rsidP="00112B03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Pr="007E1467">
        <w:rPr>
          <w:i w:val="0"/>
          <w:iCs w:val="0"/>
          <w:color w:val="auto"/>
          <w:sz w:val="32"/>
          <w:szCs w:val="32"/>
        </w:rPr>
        <w:instrText>\s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16477">
        <w:rPr>
          <w:i w:val="0"/>
          <w:iCs w:val="0"/>
          <w:noProof/>
          <w:color w:val="auto"/>
          <w:sz w:val="32"/>
          <w:szCs w:val="32"/>
          <w:cs/>
        </w:rPr>
        <w:t>3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9D09F0">
        <w:rPr>
          <w:i w:val="0"/>
          <w:iCs w:val="0"/>
          <w:color w:val="auto"/>
          <w:sz w:val="32"/>
          <w:szCs w:val="32"/>
        </w:rPr>
        <w:t>7</w:t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ลบผู้แต่ง</w:t>
      </w:r>
    </w:p>
    <w:p w:rsidR="00112B03" w:rsidRDefault="00907D3B" w:rsidP="00112B03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3295650"/>
            <wp:effectExtent l="0" t="0" r="0" b="0"/>
            <wp:docPr id="12" name="Picture 12" descr="จัดการผู้แต่ง(แก้ผู้แต่ง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จัดการผู้แต่ง(แก้ผู้แต่ง)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B03" w:rsidRDefault="00112B03" w:rsidP="00112B03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Pr="007E1467">
        <w:rPr>
          <w:i w:val="0"/>
          <w:iCs w:val="0"/>
          <w:color w:val="auto"/>
          <w:sz w:val="32"/>
          <w:szCs w:val="32"/>
        </w:rPr>
        <w:instrText>\s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16477">
        <w:rPr>
          <w:i w:val="0"/>
          <w:iCs w:val="0"/>
          <w:noProof/>
          <w:color w:val="auto"/>
          <w:sz w:val="32"/>
          <w:szCs w:val="32"/>
          <w:cs/>
        </w:rPr>
        <w:t>3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9D09F0">
        <w:rPr>
          <w:i w:val="0"/>
          <w:iCs w:val="0"/>
          <w:color w:val="auto"/>
          <w:sz w:val="32"/>
          <w:szCs w:val="32"/>
        </w:rPr>
        <w:t>8</w:t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แก้ไขผู้แต่ง</w:t>
      </w:r>
    </w:p>
    <w:p w:rsidR="00907721" w:rsidRPr="00907721" w:rsidRDefault="00907721" w:rsidP="00907721"/>
    <w:p w:rsidR="00112B03" w:rsidRDefault="00907D3B" w:rsidP="00907721">
      <w:pPr>
        <w:jc w:val="center"/>
      </w:pPr>
      <w:r>
        <w:rPr>
          <w:noProof/>
        </w:rPr>
        <w:drawing>
          <wp:inline distT="0" distB="0" distL="0" distR="0">
            <wp:extent cx="5638800" cy="2952750"/>
            <wp:effectExtent l="0" t="0" r="0" b="0"/>
            <wp:docPr id="13" name="Picture 13" descr="จัดการสำนักพิมพ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จัดการสำนักพิมพ์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B03" w:rsidRDefault="00112B03" w:rsidP="00112B03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Pr="007E1467">
        <w:rPr>
          <w:i w:val="0"/>
          <w:iCs w:val="0"/>
          <w:color w:val="auto"/>
          <w:sz w:val="32"/>
          <w:szCs w:val="32"/>
        </w:rPr>
        <w:instrText>\s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16477">
        <w:rPr>
          <w:i w:val="0"/>
          <w:iCs w:val="0"/>
          <w:noProof/>
          <w:color w:val="auto"/>
          <w:sz w:val="32"/>
          <w:szCs w:val="32"/>
          <w:cs/>
        </w:rPr>
        <w:t>3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9D09F0">
        <w:rPr>
          <w:i w:val="0"/>
          <w:iCs w:val="0"/>
          <w:color w:val="auto"/>
          <w:sz w:val="32"/>
          <w:szCs w:val="32"/>
        </w:rPr>
        <w:t>9</w:t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เพิ่มสำนักพิมพ์</w:t>
      </w:r>
    </w:p>
    <w:p w:rsidR="00907721" w:rsidRDefault="00907D3B" w:rsidP="00907721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>
            <wp:extent cx="5638800" cy="2552700"/>
            <wp:effectExtent l="0" t="0" r="0" b="0"/>
            <wp:docPr id="14" name="Picture 14" descr="จัดการสำนักพิมพ์(ลบสำนักพิมพ์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จัดการสำนักพิมพ์(ลบสำนักพิมพ์)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721" w:rsidRDefault="00907721" w:rsidP="00907721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Pr="007E1467">
        <w:rPr>
          <w:i w:val="0"/>
          <w:iCs w:val="0"/>
          <w:color w:val="auto"/>
          <w:sz w:val="32"/>
          <w:szCs w:val="32"/>
        </w:rPr>
        <w:instrText>\s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16477">
        <w:rPr>
          <w:i w:val="0"/>
          <w:iCs w:val="0"/>
          <w:noProof/>
          <w:color w:val="auto"/>
          <w:sz w:val="32"/>
          <w:szCs w:val="32"/>
          <w:cs/>
        </w:rPr>
        <w:t>3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9D09F0">
        <w:rPr>
          <w:i w:val="0"/>
          <w:iCs w:val="0"/>
          <w:color w:val="auto"/>
          <w:sz w:val="32"/>
          <w:szCs w:val="32"/>
        </w:rPr>
        <w:t>10</w:t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ลบ</w:t>
      </w:r>
      <w:r w:rsidR="00230291">
        <w:rPr>
          <w:rFonts w:hint="cs"/>
          <w:i w:val="0"/>
          <w:iCs w:val="0"/>
          <w:color w:val="auto"/>
          <w:sz w:val="32"/>
          <w:szCs w:val="32"/>
          <w:cs/>
        </w:rPr>
        <w:t>สำนักพิมพ์</w:t>
      </w:r>
    </w:p>
    <w:p w:rsidR="00907721" w:rsidRPr="00907721" w:rsidRDefault="00907721" w:rsidP="00907721"/>
    <w:p w:rsidR="00907721" w:rsidRDefault="00907D3B" w:rsidP="00907721">
      <w:pPr>
        <w:jc w:val="center"/>
      </w:pPr>
      <w:r>
        <w:rPr>
          <w:noProof/>
        </w:rPr>
        <w:drawing>
          <wp:inline distT="0" distB="0" distL="0" distR="0">
            <wp:extent cx="5638800" cy="3295650"/>
            <wp:effectExtent l="0" t="0" r="0" b="0"/>
            <wp:docPr id="15" name="Picture 15" descr="จัดการสำนักพิมพ์(แก้ไขสำนักพิมพ์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จัดการสำนักพิมพ์(แก้ไขสำนักพิมพ์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721" w:rsidRDefault="00907721" w:rsidP="00907721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Pr="007E1467">
        <w:rPr>
          <w:i w:val="0"/>
          <w:iCs w:val="0"/>
          <w:color w:val="auto"/>
          <w:sz w:val="32"/>
          <w:szCs w:val="32"/>
        </w:rPr>
        <w:instrText>\s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16477">
        <w:rPr>
          <w:i w:val="0"/>
          <w:iCs w:val="0"/>
          <w:noProof/>
          <w:color w:val="auto"/>
          <w:sz w:val="32"/>
          <w:szCs w:val="32"/>
          <w:cs/>
        </w:rPr>
        <w:t>3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9D09F0">
        <w:rPr>
          <w:i w:val="0"/>
          <w:iCs w:val="0"/>
          <w:color w:val="auto"/>
          <w:sz w:val="32"/>
          <w:szCs w:val="32"/>
        </w:rPr>
        <w:t>11</w:t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 w:rsidR="00230291">
        <w:rPr>
          <w:rFonts w:hint="cs"/>
          <w:i w:val="0"/>
          <w:iCs w:val="0"/>
          <w:color w:val="auto"/>
          <w:sz w:val="32"/>
          <w:szCs w:val="32"/>
          <w:cs/>
        </w:rPr>
        <w:t>แก้ไขสำนักพิมพ์</w:t>
      </w:r>
    </w:p>
    <w:p w:rsidR="00907721" w:rsidRDefault="00907D3B" w:rsidP="00907721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1876425"/>
            <wp:effectExtent l="0" t="0" r="0" b="0"/>
            <wp:docPr id="16" name="Picture 16" descr="ค้นหารายการ(หนังสือ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ค้นหารายการ(หนังสือ)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721" w:rsidRDefault="00907721" w:rsidP="00907721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Pr="007E1467">
        <w:rPr>
          <w:i w:val="0"/>
          <w:iCs w:val="0"/>
          <w:color w:val="auto"/>
          <w:sz w:val="32"/>
          <w:szCs w:val="32"/>
        </w:rPr>
        <w:instrText>\s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16477">
        <w:rPr>
          <w:i w:val="0"/>
          <w:iCs w:val="0"/>
          <w:noProof/>
          <w:color w:val="auto"/>
          <w:sz w:val="32"/>
          <w:szCs w:val="32"/>
          <w:cs/>
        </w:rPr>
        <w:t>3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9D09F0">
        <w:rPr>
          <w:i w:val="0"/>
          <w:iCs w:val="0"/>
          <w:color w:val="auto"/>
          <w:sz w:val="32"/>
          <w:szCs w:val="32"/>
        </w:rPr>
        <w:t>12</w:t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 w:rsidR="00230291">
        <w:rPr>
          <w:rFonts w:hint="cs"/>
          <w:i w:val="0"/>
          <w:iCs w:val="0"/>
          <w:color w:val="auto"/>
          <w:sz w:val="32"/>
          <w:szCs w:val="32"/>
          <w:cs/>
        </w:rPr>
        <w:t>ค้นหาหนังสือ</w:t>
      </w:r>
    </w:p>
    <w:p w:rsidR="00230291" w:rsidRPr="00230291" w:rsidRDefault="00230291" w:rsidP="00230291"/>
    <w:p w:rsidR="00230291" w:rsidRDefault="00907D3B" w:rsidP="00230291">
      <w:pPr>
        <w:jc w:val="center"/>
      </w:pPr>
      <w:r>
        <w:rPr>
          <w:noProof/>
        </w:rPr>
        <w:drawing>
          <wp:inline distT="0" distB="0" distL="0" distR="0">
            <wp:extent cx="5638800" cy="1876425"/>
            <wp:effectExtent l="0" t="0" r="0" b="0"/>
            <wp:docPr id="17" name="Picture 17" descr="ค้นหารายการ(วารสาร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ค้นหารายการ(วารสาร)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291" w:rsidRDefault="00230291" w:rsidP="00230291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Pr="007E1467">
        <w:rPr>
          <w:i w:val="0"/>
          <w:iCs w:val="0"/>
          <w:color w:val="auto"/>
          <w:sz w:val="32"/>
          <w:szCs w:val="32"/>
        </w:rPr>
        <w:instrText>\s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16477">
        <w:rPr>
          <w:i w:val="0"/>
          <w:iCs w:val="0"/>
          <w:noProof/>
          <w:color w:val="auto"/>
          <w:sz w:val="32"/>
          <w:szCs w:val="32"/>
          <w:cs/>
        </w:rPr>
        <w:t>3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D09F0">
        <w:rPr>
          <w:i w:val="0"/>
          <w:iCs w:val="0"/>
          <w:color w:val="auto"/>
          <w:sz w:val="32"/>
          <w:szCs w:val="32"/>
        </w:rPr>
        <w:t>-13</w:t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ค้นหาหนังสือ</w:t>
      </w:r>
    </w:p>
    <w:p w:rsidR="00230291" w:rsidRDefault="00230291" w:rsidP="00230291">
      <w:pPr>
        <w:jc w:val="center"/>
      </w:pPr>
    </w:p>
    <w:p w:rsidR="00230291" w:rsidRDefault="00907D3B" w:rsidP="00230291">
      <w:pPr>
        <w:jc w:val="center"/>
      </w:pPr>
      <w:r>
        <w:rPr>
          <w:rFonts w:hint="cs"/>
          <w:noProof/>
        </w:rPr>
        <w:drawing>
          <wp:inline distT="0" distB="0" distL="0" distR="0">
            <wp:extent cx="5638800" cy="1876425"/>
            <wp:effectExtent l="0" t="0" r="0" b="0"/>
            <wp:docPr id="18" name="Picture 18" descr="ค้นหารายการ(โสตทัศนวัสดุ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ค้นหารายการ(โสตทัศนวัสดุ)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291" w:rsidRDefault="00230291" w:rsidP="00230291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Pr="007E1467">
        <w:rPr>
          <w:i w:val="0"/>
          <w:iCs w:val="0"/>
          <w:color w:val="auto"/>
          <w:sz w:val="32"/>
          <w:szCs w:val="32"/>
        </w:rPr>
        <w:instrText>\s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16477">
        <w:rPr>
          <w:i w:val="0"/>
          <w:iCs w:val="0"/>
          <w:noProof/>
          <w:color w:val="auto"/>
          <w:sz w:val="32"/>
          <w:szCs w:val="32"/>
          <w:cs/>
        </w:rPr>
        <w:t>3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4E2801">
        <w:rPr>
          <w:i w:val="0"/>
          <w:iCs w:val="0"/>
          <w:color w:val="auto"/>
          <w:sz w:val="32"/>
          <w:szCs w:val="32"/>
        </w:rPr>
        <w:t>14</w:t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ค้นหาหนังสือ</w:t>
      </w:r>
    </w:p>
    <w:p w:rsidR="00230291" w:rsidRDefault="00230291" w:rsidP="00230291">
      <w:pPr>
        <w:jc w:val="center"/>
      </w:pPr>
    </w:p>
    <w:p w:rsidR="00230291" w:rsidRDefault="00907D3B" w:rsidP="00230291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r>
        <w:rPr>
          <w:rFonts w:hint="cs"/>
          <w:i w:val="0"/>
          <w:iCs w:val="0"/>
          <w:noProof/>
          <w:color w:val="auto"/>
          <w:sz w:val="32"/>
          <w:szCs w:val="32"/>
        </w:rPr>
        <w:lastRenderedPageBreak/>
        <w:drawing>
          <wp:inline distT="0" distB="0" distL="0" distR="0">
            <wp:extent cx="5638800" cy="6467475"/>
            <wp:effectExtent l="0" t="0" r="0" b="0"/>
            <wp:docPr id="19" name="Picture 19" descr="จัดการยืม คืน ชำร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จัดการยืม คืน ชำร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291" w:rsidRDefault="00230291" w:rsidP="00230291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Pr="007E1467">
        <w:rPr>
          <w:i w:val="0"/>
          <w:iCs w:val="0"/>
          <w:color w:val="auto"/>
          <w:sz w:val="32"/>
          <w:szCs w:val="32"/>
        </w:rPr>
        <w:instrText>\s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16477">
        <w:rPr>
          <w:i w:val="0"/>
          <w:iCs w:val="0"/>
          <w:noProof/>
          <w:color w:val="auto"/>
          <w:sz w:val="32"/>
          <w:szCs w:val="32"/>
          <w:cs/>
        </w:rPr>
        <w:t>3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4E2801">
        <w:rPr>
          <w:i w:val="0"/>
          <w:iCs w:val="0"/>
          <w:color w:val="auto"/>
          <w:sz w:val="32"/>
          <w:szCs w:val="32"/>
        </w:rPr>
        <w:t>15</w:t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 w:rsidR="00687805">
        <w:rPr>
          <w:rFonts w:hint="cs"/>
          <w:i w:val="0"/>
          <w:iCs w:val="0"/>
          <w:color w:val="auto"/>
          <w:sz w:val="32"/>
          <w:szCs w:val="32"/>
          <w:cs/>
        </w:rPr>
        <w:t>ยืม คืน หนังสือ</w:t>
      </w:r>
    </w:p>
    <w:p w:rsidR="00F83083" w:rsidRDefault="00F83083" w:rsidP="00F83083">
      <w:pPr>
        <w:jc w:val="center"/>
      </w:pPr>
    </w:p>
    <w:p w:rsidR="00F83083" w:rsidRPr="00F83083" w:rsidRDefault="00907D3B" w:rsidP="00F83083">
      <w:pPr>
        <w:jc w:val="center"/>
        <w:rPr>
          <w:cs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5638800" cy="3028950"/>
            <wp:effectExtent l="0" t="0" r="0" b="0"/>
            <wp:docPr id="20" name="Picture 20" descr="จัดการวันหยุ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จัดการวันหยุด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083" w:rsidRDefault="00F83083" w:rsidP="00F83083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Pr="007E1467">
        <w:rPr>
          <w:i w:val="0"/>
          <w:iCs w:val="0"/>
          <w:color w:val="auto"/>
          <w:sz w:val="32"/>
          <w:szCs w:val="32"/>
        </w:rPr>
        <w:instrText>\s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16477">
        <w:rPr>
          <w:i w:val="0"/>
          <w:iCs w:val="0"/>
          <w:noProof/>
          <w:color w:val="auto"/>
          <w:sz w:val="32"/>
          <w:szCs w:val="32"/>
          <w:cs/>
        </w:rPr>
        <w:t>3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4E2801">
        <w:rPr>
          <w:i w:val="0"/>
          <w:iCs w:val="0"/>
          <w:color w:val="auto"/>
          <w:sz w:val="32"/>
          <w:szCs w:val="32"/>
        </w:rPr>
        <w:t>16</w:t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เพิ่มวันหยุด</w:t>
      </w:r>
    </w:p>
    <w:p w:rsidR="00F83083" w:rsidRDefault="00F83083" w:rsidP="00F83083">
      <w:pPr>
        <w:jc w:val="center"/>
      </w:pPr>
    </w:p>
    <w:p w:rsidR="00F83083" w:rsidRDefault="00907D3B" w:rsidP="00F83083">
      <w:pPr>
        <w:jc w:val="center"/>
      </w:pPr>
      <w:r>
        <w:rPr>
          <w:rFonts w:hint="cs"/>
          <w:noProof/>
        </w:rPr>
        <w:drawing>
          <wp:inline distT="0" distB="0" distL="0" distR="0">
            <wp:extent cx="5638800" cy="2552700"/>
            <wp:effectExtent l="0" t="0" r="0" b="0"/>
            <wp:docPr id="21" name="Picture 21" descr="จัดการวันหยุด(ลบวันหยุด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จัดการวันหยุด(ลบวันหยุด)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083" w:rsidRDefault="00F83083" w:rsidP="00F83083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Pr="007E1467">
        <w:rPr>
          <w:i w:val="0"/>
          <w:iCs w:val="0"/>
          <w:color w:val="auto"/>
          <w:sz w:val="32"/>
          <w:szCs w:val="32"/>
        </w:rPr>
        <w:instrText>\s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16477">
        <w:rPr>
          <w:i w:val="0"/>
          <w:iCs w:val="0"/>
          <w:noProof/>
          <w:color w:val="auto"/>
          <w:sz w:val="32"/>
          <w:szCs w:val="32"/>
          <w:cs/>
        </w:rPr>
        <w:t>3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4E2801">
        <w:rPr>
          <w:i w:val="0"/>
          <w:iCs w:val="0"/>
          <w:color w:val="auto"/>
          <w:sz w:val="32"/>
          <w:szCs w:val="32"/>
        </w:rPr>
        <w:t>17</w:t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ลบวันหยุด</w:t>
      </w:r>
    </w:p>
    <w:p w:rsidR="00F83083" w:rsidRDefault="00F83083" w:rsidP="00F83083">
      <w:pPr>
        <w:jc w:val="center"/>
      </w:pPr>
    </w:p>
    <w:p w:rsidR="00F83083" w:rsidRPr="00F83083" w:rsidRDefault="00907D3B" w:rsidP="00F83083">
      <w:pPr>
        <w:jc w:val="center"/>
        <w:rPr>
          <w:cs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5638800" cy="3248025"/>
            <wp:effectExtent l="0" t="0" r="0" b="0"/>
            <wp:docPr id="22" name="Picture 22" descr="จัดการบาร์โค้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จัดการบาร์โค้ด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083" w:rsidRDefault="00F83083" w:rsidP="00F83083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  <w:cs/>
        </w:rPr>
      </w:pPr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Pr="007E1467">
        <w:rPr>
          <w:i w:val="0"/>
          <w:iCs w:val="0"/>
          <w:color w:val="auto"/>
          <w:sz w:val="32"/>
          <w:szCs w:val="32"/>
        </w:rPr>
        <w:instrText>\s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16477">
        <w:rPr>
          <w:i w:val="0"/>
          <w:iCs w:val="0"/>
          <w:noProof/>
          <w:color w:val="auto"/>
          <w:sz w:val="32"/>
          <w:szCs w:val="32"/>
          <w:cs/>
        </w:rPr>
        <w:t>3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4E2801">
        <w:rPr>
          <w:i w:val="0"/>
          <w:iCs w:val="0"/>
          <w:color w:val="auto"/>
          <w:sz w:val="32"/>
          <w:szCs w:val="32"/>
        </w:rPr>
        <w:t>-18</w:t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สั่งปริ้นบาร์โค้ด</w:t>
      </w:r>
    </w:p>
    <w:p w:rsidR="00F83083" w:rsidRPr="00F83083" w:rsidRDefault="00F83083" w:rsidP="00F83083">
      <w:pPr>
        <w:rPr>
          <w:cs/>
        </w:rPr>
      </w:pPr>
    </w:p>
    <w:p w:rsidR="00230291" w:rsidRDefault="00230291" w:rsidP="00230291">
      <w:pPr>
        <w:jc w:val="center"/>
      </w:pPr>
    </w:p>
    <w:p w:rsidR="00230291" w:rsidRPr="00230291" w:rsidRDefault="00230291" w:rsidP="00230291">
      <w:pPr>
        <w:jc w:val="center"/>
      </w:pPr>
    </w:p>
    <w:p w:rsidR="00907721" w:rsidRPr="00907721" w:rsidRDefault="00907721" w:rsidP="00907721">
      <w:pPr>
        <w:jc w:val="center"/>
      </w:pPr>
    </w:p>
    <w:p w:rsidR="00907721" w:rsidRPr="00907721" w:rsidRDefault="00907721" w:rsidP="00907721">
      <w:pPr>
        <w:jc w:val="center"/>
      </w:pPr>
    </w:p>
    <w:p w:rsidR="00907721" w:rsidRPr="00907721" w:rsidRDefault="00907721" w:rsidP="00907721">
      <w:pPr>
        <w:rPr>
          <w:cs/>
        </w:rPr>
      </w:pPr>
    </w:p>
    <w:p w:rsidR="00112B03" w:rsidRPr="00112B03" w:rsidRDefault="00112B03" w:rsidP="00112B03"/>
    <w:p w:rsidR="00112B03" w:rsidRPr="00112B03" w:rsidRDefault="00112B03" w:rsidP="00112B03">
      <w:pPr>
        <w:jc w:val="center"/>
      </w:pPr>
    </w:p>
    <w:p w:rsidR="00112B03" w:rsidRPr="00112B03" w:rsidRDefault="00112B03" w:rsidP="00112B03">
      <w:pPr>
        <w:jc w:val="center"/>
      </w:pPr>
    </w:p>
    <w:p w:rsidR="00112B03" w:rsidRPr="00112B03" w:rsidRDefault="00112B03" w:rsidP="00112B03">
      <w:pPr>
        <w:jc w:val="center"/>
      </w:pPr>
    </w:p>
    <w:p w:rsidR="0009261A" w:rsidRDefault="00467923" w:rsidP="00991A87">
      <w:pPr>
        <w:pStyle w:val="3"/>
      </w:pPr>
      <w:bookmarkStart w:id="252" w:name="_Toc409752792"/>
      <w:bookmarkStart w:id="253" w:name="_Toc409753204"/>
      <w:bookmarkStart w:id="254" w:name="_Toc416273398"/>
      <w:bookmarkStart w:id="255" w:name="_Toc420265893"/>
      <w:bookmarkStart w:id="256" w:name="_Toc420387334"/>
      <w:bookmarkStart w:id="257" w:name="_Toc420485930"/>
      <w:bookmarkStart w:id="258" w:name="_Toc420525088"/>
      <w:bookmarkStart w:id="259" w:name="_Toc420734897"/>
      <w:bookmarkStart w:id="260" w:name="_Toc420739390"/>
      <w:bookmarkStart w:id="261" w:name="_Toc453667498"/>
      <w:bookmarkStart w:id="262" w:name="_Toc453683057"/>
      <w:bookmarkStart w:id="263" w:name="_Toc453683469"/>
      <w:bookmarkStart w:id="264" w:name="_Toc453683729"/>
      <w:bookmarkStart w:id="265" w:name="_Toc487543117"/>
      <w:r w:rsidRPr="007E1467">
        <w:rPr>
          <w:cs/>
        </w:rPr>
        <w:lastRenderedPageBreak/>
        <w:t>แผนภาพความ</w:t>
      </w:r>
      <w:r w:rsidR="00785A4E" w:rsidRPr="007E1467">
        <w:rPr>
          <w:cs/>
        </w:rPr>
        <w:t>สัมพันธ์</w:t>
      </w:r>
      <w:r w:rsidR="00F90B26" w:rsidRPr="007E1467">
        <w:rPr>
          <w:cs/>
        </w:rPr>
        <w:t>ของข้อมูล</w:t>
      </w:r>
      <w:r w:rsidRPr="007E1467">
        <w:rPr>
          <w:cs/>
        </w:rPr>
        <w:t xml:space="preserve"> (</w:t>
      </w:r>
      <w:r w:rsidRPr="007E1467">
        <w:t>Entity Relationship Diagram</w:t>
      </w:r>
      <w:r w:rsidRPr="007E1467">
        <w:rPr>
          <w:cs/>
        </w:rPr>
        <w:t>)</w:t>
      </w:r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</w:p>
    <w:p w:rsidR="00785A4E" w:rsidRPr="00785A4E" w:rsidRDefault="00907D3B" w:rsidP="00785A4E">
      <w:r>
        <w:rPr>
          <w:noProof/>
        </w:rPr>
        <w:drawing>
          <wp:inline distT="0" distB="0" distL="0" distR="0">
            <wp:extent cx="5629275" cy="5848350"/>
            <wp:effectExtent l="0" t="0" r="0" b="0"/>
            <wp:docPr id="23" name="Picture 23" descr="Er_library(transparen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r_library(transparent)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A4E" w:rsidRDefault="00785A4E" w:rsidP="00785A4E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  <w:cs/>
        </w:rPr>
      </w:pPr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Pr="007E1467">
        <w:rPr>
          <w:i w:val="0"/>
          <w:iCs w:val="0"/>
          <w:color w:val="auto"/>
          <w:sz w:val="32"/>
          <w:szCs w:val="32"/>
        </w:rPr>
        <w:instrText>\s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16477">
        <w:rPr>
          <w:i w:val="0"/>
          <w:iCs w:val="0"/>
          <w:noProof/>
          <w:color w:val="auto"/>
          <w:sz w:val="32"/>
          <w:szCs w:val="32"/>
          <w:cs/>
        </w:rPr>
        <w:t>3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7E1467">
        <w:rPr>
          <w:i w:val="0"/>
          <w:iCs w:val="0"/>
          <w:color w:val="auto"/>
          <w:sz w:val="32"/>
          <w:szCs w:val="32"/>
        </w:rPr>
        <w:instrText xml:space="preserve">SEQ 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7E1467">
        <w:rPr>
          <w:i w:val="0"/>
          <w:iCs w:val="0"/>
          <w:color w:val="auto"/>
          <w:sz w:val="32"/>
          <w:szCs w:val="32"/>
        </w:rPr>
        <w:instrText>\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* </w:instrText>
      </w:r>
      <w:r w:rsidRPr="007E1467">
        <w:rPr>
          <w:i w:val="0"/>
          <w:iCs w:val="0"/>
          <w:color w:val="auto"/>
          <w:sz w:val="32"/>
          <w:szCs w:val="32"/>
        </w:rPr>
        <w:instrText xml:space="preserve">ARABIC \s </w:instrText>
      </w:r>
      <w:r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16477">
        <w:rPr>
          <w:i w:val="0"/>
          <w:iCs w:val="0"/>
          <w:noProof/>
          <w:color w:val="auto"/>
          <w:sz w:val="32"/>
          <w:szCs w:val="32"/>
          <w:cs/>
        </w:rPr>
        <w:t>4</w:t>
      </w:r>
      <w:r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</w:t>
      </w:r>
      <w:r w:rsidRPr="00785A4E">
        <w:rPr>
          <w:i w:val="0"/>
          <w:iCs w:val="0"/>
          <w:color w:val="auto"/>
          <w:sz w:val="32"/>
          <w:szCs w:val="32"/>
          <w:cs/>
        </w:rPr>
        <w:t>แผนภาพความสัมพันธ์ของข้อมูล</w:t>
      </w:r>
    </w:p>
    <w:p w:rsidR="00785A4E" w:rsidRDefault="00785A4E" w:rsidP="00785A4E">
      <w:pPr>
        <w:spacing w:line="240" w:lineRule="auto"/>
        <w:ind w:firstLine="720"/>
        <w:jc w:val="center"/>
        <w:rPr>
          <w:color w:val="FF0000"/>
        </w:rPr>
      </w:pPr>
    </w:p>
    <w:p w:rsidR="008A66EC" w:rsidRPr="007E1467" w:rsidRDefault="008A66EC" w:rsidP="00785A4E">
      <w:pPr>
        <w:spacing w:line="240" w:lineRule="auto"/>
        <w:rPr>
          <w:color w:val="FF0000"/>
        </w:rPr>
      </w:pPr>
    </w:p>
    <w:p w:rsidR="00462CF5" w:rsidRDefault="00785A4E" w:rsidP="00991A87">
      <w:pPr>
        <w:pStyle w:val="2"/>
      </w:pPr>
      <w:bookmarkStart w:id="266" w:name="_Toc399842575"/>
      <w:bookmarkStart w:id="267" w:name="_Toc487543118"/>
      <w:r>
        <w:rPr>
          <w:cs/>
        </w:rPr>
        <w:br w:type="page"/>
      </w:r>
      <w:r w:rsidR="00462CF5" w:rsidRPr="007E1467">
        <w:rPr>
          <w:cs/>
        </w:rPr>
        <w:lastRenderedPageBreak/>
        <w:t>วิเคราะห์และออกแบบ</w:t>
      </w:r>
      <w:hyperlink r:id="rId34" w:history="1">
        <w:r w:rsidR="00462CF5" w:rsidRPr="007E1467">
          <w:rPr>
            <w:cs/>
          </w:rPr>
          <w:t>อัลกอริทึม</w:t>
        </w:r>
        <w:bookmarkEnd w:id="266"/>
      </w:hyperlink>
      <w:r w:rsidR="00462CF5" w:rsidRPr="007E1467">
        <w:rPr>
          <w:cs/>
        </w:rPr>
        <w:t xml:space="preserve"> </w:t>
      </w:r>
      <w:bookmarkEnd w:id="267"/>
    </w:p>
    <w:p w:rsidR="00764D80" w:rsidRDefault="00764D80" w:rsidP="00764D80">
      <w:pPr>
        <w:ind w:left="720"/>
      </w:pPr>
      <w:r>
        <w:rPr>
          <w:rFonts w:hint="cs"/>
          <w:cs/>
        </w:rPr>
        <w:t>เพื่อให้ระบบมีประสิทธิภาพในการทำงานสูงสุด ผู้พัฒนาจึงจำเป็นจะต้องมีการวิเคราะห์ และ</w:t>
      </w:r>
    </w:p>
    <w:p w:rsidR="00764D80" w:rsidRPr="00764D80" w:rsidRDefault="00764D80" w:rsidP="00764D80">
      <w:pPr>
        <w:rPr>
          <w:cs/>
        </w:rPr>
      </w:pPr>
      <w:r>
        <w:rPr>
          <w:rFonts w:hint="cs"/>
          <w:cs/>
        </w:rPr>
        <w:t>ออกแบบในส่วนของอัลกอริทึม</w:t>
      </w:r>
      <w:r>
        <w:t xml:space="preserve"> </w:t>
      </w:r>
      <w:r>
        <w:rPr>
          <w:rFonts w:hint="cs"/>
          <w:cs/>
        </w:rPr>
        <w:t>ซึ่งประกอบไปด้วย ดังนี้</w:t>
      </w:r>
    </w:p>
    <w:p w:rsidR="00462CF5" w:rsidRDefault="00462CF5" w:rsidP="00991A87">
      <w:pPr>
        <w:pStyle w:val="3"/>
      </w:pPr>
      <w:bookmarkStart w:id="268" w:name="_Toc453683059"/>
      <w:bookmarkStart w:id="269" w:name="_Toc453683471"/>
      <w:bookmarkStart w:id="270" w:name="_Toc453683731"/>
      <w:bookmarkStart w:id="271" w:name="_Toc487543119"/>
      <w:r w:rsidRPr="007E1467">
        <w:rPr>
          <w:cs/>
        </w:rPr>
        <w:t>ขั้นตอนวิธีและคำอธิบาย (</w:t>
      </w:r>
      <w:r w:rsidRPr="007E1467">
        <w:t>Flow Charts</w:t>
      </w:r>
      <w:r w:rsidRPr="007E1467">
        <w:rPr>
          <w:cs/>
        </w:rPr>
        <w:t>)</w:t>
      </w:r>
      <w:bookmarkEnd w:id="268"/>
      <w:bookmarkEnd w:id="269"/>
      <w:bookmarkEnd w:id="270"/>
      <w:bookmarkEnd w:id="271"/>
      <w:r w:rsidRPr="007E1467">
        <w:rPr>
          <w:cs/>
        </w:rPr>
        <w:t xml:space="preserve"> </w:t>
      </w:r>
    </w:p>
    <w:p w:rsidR="00AC56CB" w:rsidRDefault="00907D3B" w:rsidP="00F849BB">
      <w:pPr>
        <w:ind w:left="720"/>
      </w:pPr>
      <w:r>
        <w:rPr>
          <w:noProof/>
        </w:rPr>
        <w:drawing>
          <wp:inline distT="0" distB="0" distL="0" distR="0">
            <wp:extent cx="4657725" cy="6543675"/>
            <wp:effectExtent l="19050" t="19050" r="9525" b="9525"/>
            <wp:docPr id="24" name="Picture 24" descr="Bor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Borrow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65436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C1902" w:rsidRDefault="00F849BB" w:rsidP="00F849BB">
      <w:pPr>
        <w:ind w:left="720"/>
        <w:jc w:val="center"/>
        <w:rPr>
          <w:cs/>
        </w:rPr>
      </w:pPr>
      <w:r>
        <w:rPr>
          <w:rFonts w:hint="cs"/>
          <w:cs/>
        </w:rPr>
        <w:t>ภาพที่ 3- แผนภาพ</w:t>
      </w:r>
      <w:r w:rsidR="00EC1902">
        <w:rPr>
          <w:rFonts w:hint="cs"/>
          <w:cs/>
        </w:rPr>
        <w:t>ยืม</w:t>
      </w:r>
    </w:p>
    <w:p w:rsidR="00F849BB" w:rsidRDefault="00F849BB" w:rsidP="00F849BB">
      <w:pPr>
        <w:ind w:left="720"/>
        <w:jc w:val="center"/>
      </w:pPr>
    </w:p>
    <w:p w:rsidR="00EC1902" w:rsidRPr="00AC56CB" w:rsidRDefault="00907D3B" w:rsidP="00F849BB">
      <w:pPr>
        <w:ind w:left="720"/>
        <w:jc w:val="center"/>
        <w:rPr>
          <w:cs/>
        </w:rPr>
      </w:pPr>
      <w:r>
        <w:rPr>
          <w:rFonts w:hint="cs"/>
          <w:noProof/>
        </w:rPr>
        <w:drawing>
          <wp:inline distT="0" distB="0" distL="0" distR="0">
            <wp:extent cx="3905250" cy="5838825"/>
            <wp:effectExtent l="19050" t="19050" r="0" b="9525"/>
            <wp:docPr id="25" name="Picture 25" descr="calend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alendar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8388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B12A7" w:rsidRDefault="00EC1902" w:rsidP="00EC1902">
      <w:pPr>
        <w:spacing w:line="240" w:lineRule="auto"/>
        <w:jc w:val="center"/>
        <w:rPr>
          <w:cs/>
        </w:rPr>
      </w:pPr>
      <w:r>
        <w:rPr>
          <w:rFonts w:hint="cs"/>
          <w:cs/>
        </w:rPr>
        <w:t xml:space="preserve">ภาพที่ 3- </w:t>
      </w:r>
      <w:r w:rsidR="005B12A7">
        <w:rPr>
          <w:rFonts w:hint="cs"/>
          <w:cs/>
        </w:rPr>
        <w:t xml:space="preserve">แผนภาพ </w:t>
      </w:r>
      <w:r w:rsidR="005B12A7">
        <w:t xml:space="preserve">flowchart </w:t>
      </w:r>
      <w:r w:rsidR="005B12A7">
        <w:rPr>
          <w:rFonts w:hint="cs"/>
          <w:cs/>
        </w:rPr>
        <w:t>ปฏิทินวันหยุด</w:t>
      </w:r>
    </w:p>
    <w:p w:rsidR="005B12A7" w:rsidRDefault="005B12A7" w:rsidP="00EC1902">
      <w:pPr>
        <w:spacing w:line="240" w:lineRule="auto"/>
        <w:jc w:val="center"/>
      </w:pPr>
      <w:r>
        <w:rPr>
          <w:cs/>
        </w:rPr>
        <w:br w:type="page"/>
      </w:r>
    </w:p>
    <w:p w:rsidR="005B12A7" w:rsidRDefault="00907D3B" w:rsidP="00EC1902">
      <w:pPr>
        <w:spacing w:line="240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>
            <wp:extent cx="3009900" cy="4276725"/>
            <wp:effectExtent l="19050" t="19050" r="0" b="9525"/>
            <wp:docPr id="26" name="Picture 26" descr="catalog(book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atalog(books)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293" r="-30531" b="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2767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21690" w:rsidRDefault="005B12A7" w:rsidP="00EC1902">
      <w:pPr>
        <w:spacing w:line="240" w:lineRule="auto"/>
        <w:jc w:val="center"/>
      </w:pPr>
      <w:r>
        <w:rPr>
          <w:rFonts w:hint="cs"/>
          <w:cs/>
        </w:rPr>
        <w:t xml:space="preserve">ภาพที่ 3- แผนภาพ </w:t>
      </w:r>
      <w:r>
        <w:t xml:space="preserve">flowchart </w:t>
      </w:r>
      <w:r>
        <w:rPr>
          <w:rFonts w:hint="cs"/>
          <w:cs/>
        </w:rPr>
        <w:t>การค้นหาหนังสือ</w:t>
      </w:r>
    </w:p>
    <w:p w:rsidR="00FB46A3" w:rsidRDefault="00907D3B" w:rsidP="00EC1902">
      <w:pPr>
        <w:spacing w:line="240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>
            <wp:extent cx="2990850" cy="4676775"/>
            <wp:effectExtent l="19050" t="19050" r="0" b="9525"/>
            <wp:docPr id="27" name="Picture 27" descr="catalog(audio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atalog(audio)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704" r="-15984" b="-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4676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B46A3" w:rsidRDefault="00FB46A3" w:rsidP="00EC1902">
      <w:pPr>
        <w:spacing w:line="240" w:lineRule="auto"/>
        <w:jc w:val="center"/>
        <w:rPr>
          <w:cs/>
        </w:rPr>
      </w:pPr>
      <w:r>
        <w:rPr>
          <w:rFonts w:hint="cs"/>
          <w:cs/>
        </w:rPr>
        <w:t xml:space="preserve">ภาพที่ 3- แผนภาพ </w:t>
      </w:r>
      <w:r>
        <w:t xml:space="preserve">flowchart </w:t>
      </w:r>
      <w:r>
        <w:rPr>
          <w:rFonts w:hint="cs"/>
          <w:cs/>
        </w:rPr>
        <w:t>ค้นหาโสตทัศนวัสดุ</w:t>
      </w:r>
    </w:p>
    <w:p w:rsidR="00FB46A3" w:rsidRDefault="00FB46A3" w:rsidP="00EC1902">
      <w:pPr>
        <w:spacing w:line="240" w:lineRule="auto"/>
        <w:jc w:val="center"/>
      </w:pPr>
      <w:r>
        <w:rPr>
          <w:cs/>
        </w:rPr>
        <w:br w:type="page"/>
      </w:r>
    </w:p>
    <w:p w:rsidR="00FB46A3" w:rsidRDefault="00907D3B" w:rsidP="00EC1902">
      <w:pPr>
        <w:spacing w:line="240" w:lineRule="auto"/>
        <w:jc w:val="center"/>
        <w:rPr>
          <w:cs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3219450" cy="4324350"/>
            <wp:effectExtent l="19050" t="19050" r="0" b="0"/>
            <wp:docPr id="28" name="Picture 28" descr="catalog(ma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atalog(mag)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256" r="-32301" b="-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4324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B46A3" w:rsidRDefault="00FB46A3" w:rsidP="00EC1902">
      <w:pPr>
        <w:spacing w:line="240" w:lineRule="auto"/>
        <w:jc w:val="center"/>
        <w:rPr>
          <w:cs/>
        </w:rPr>
      </w:pPr>
      <w:r>
        <w:rPr>
          <w:rFonts w:hint="cs"/>
          <w:cs/>
        </w:rPr>
        <w:t xml:space="preserve">ภาพที่ 3- แผนภาพ </w:t>
      </w:r>
      <w:r>
        <w:t xml:space="preserve">flowchart </w:t>
      </w:r>
      <w:r>
        <w:rPr>
          <w:rFonts w:hint="cs"/>
          <w:cs/>
        </w:rPr>
        <w:t>ค้นหาวารสาร</w:t>
      </w:r>
    </w:p>
    <w:p w:rsidR="00FB46A3" w:rsidRDefault="00FB46A3" w:rsidP="00EC1902">
      <w:pPr>
        <w:spacing w:line="240" w:lineRule="auto"/>
        <w:jc w:val="center"/>
        <w:rPr>
          <w:cs/>
        </w:rPr>
      </w:pPr>
      <w:r>
        <w:rPr>
          <w:cs/>
        </w:rPr>
        <w:br w:type="page"/>
      </w:r>
    </w:p>
    <w:p w:rsidR="005B12A7" w:rsidRDefault="00907D3B" w:rsidP="00EC1902">
      <w:pPr>
        <w:spacing w:line="240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>
            <wp:extent cx="3600450" cy="7448550"/>
            <wp:effectExtent l="19050" t="19050" r="0" b="0"/>
            <wp:docPr id="29" name="Picture 29" descr="export ba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xport barcod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230" r="-7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74485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B46A3" w:rsidRDefault="00FB46A3" w:rsidP="00EC1902">
      <w:pPr>
        <w:spacing w:line="240" w:lineRule="auto"/>
        <w:jc w:val="center"/>
        <w:rPr>
          <w:cs/>
        </w:rPr>
      </w:pPr>
      <w:r>
        <w:rPr>
          <w:rFonts w:hint="cs"/>
          <w:cs/>
        </w:rPr>
        <w:t xml:space="preserve">ภาพที่ 3- แผนภาพ </w:t>
      </w:r>
      <w:r>
        <w:t xml:space="preserve">flowchart </w:t>
      </w:r>
      <w:r>
        <w:rPr>
          <w:rFonts w:hint="cs"/>
          <w:cs/>
        </w:rPr>
        <w:t>การจัดการบาร์โค้ด</w:t>
      </w:r>
    </w:p>
    <w:p w:rsidR="00FB46A3" w:rsidRDefault="00FB46A3" w:rsidP="00EC1902">
      <w:pPr>
        <w:spacing w:line="240" w:lineRule="auto"/>
        <w:jc w:val="center"/>
      </w:pPr>
      <w:r>
        <w:rPr>
          <w:cs/>
        </w:rPr>
        <w:br w:type="page"/>
      </w:r>
    </w:p>
    <w:p w:rsidR="00FB46A3" w:rsidRDefault="00907D3B" w:rsidP="00EC1902">
      <w:pPr>
        <w:spacing w:line="240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>
            <wp:extent cx="2695575" cy="4543425"/>
            <wp:effectExtent l="19050" t="19050" r="9525" b="9525"/>
            <wp:docPr id="30" name="Picture 30" descr="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istory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733" t="-7106" r="-60564" b="-5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4543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B46A3" w:rsidRDefault="00FB46A3" w:rsidP="00EC1902">
      <w:pPr>
        <w:spacing w:line="240" w:lineRule="auto"/>
        <w:jc w:val="center"/>
      </w:pPr>
      <w:r>
        <w:rPr>
          <w:rFonts w:hint="cs"/>
          <w:cs/>
        </w:rPr>
        <w:t xml:space="preserve">ภาพที่ 3- แผนภาพ </w:t>
      </w:r>
      <w:r>
        <w:t xml:space="preserve">flowchart </w:t>
      </w:r>
      <w:r>
        <w:rPr>
          <w:rFonts w:hint="cs"/>
          <w:cs/>
        </w:rPr>
        <w:t>ประวัติการยืม และคืน</w:t>
      </w:r>
    </w:p>
    <w:p w:rsidR="00FB46A3" w:rsidRDefault="00FB46A3" w:rsidP="00EC1902">
      <w:pPr>
        <w:spacing w:line="240" w:lineRule="auto"/>
        <w:jc w:val="center"/>
      </w:pPr>
      <w:r>
        <w:rPr>
          <w:cs/>
        </w:rPr>
        <w:br w:type="page"/>
      </w:r>
    </w:p>
    <w:p w:rsidR="00FB46A3" w:rsidRDefault="00907D3B" w:rsidP="00EC1902">
      <w:pPr>
        <w:spacing w:line="240" w:lineRule="auto"/>
        <w:jc w:val="center"/>
        <w:rPr>
          <w:cs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4391025" cy="5943600"/>
            <wp:effectExtent l="19050" t="19050" r="9525" b="0"/>
            <wp:docPr id="31" name="Picture 31" descr="manage pubis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nage pubisher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609" r="-6830" b="-1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59436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B46A3" w:rsidRDefault="00FB46A3" w:rsidP="00EC1902">
      <w:pPr>
        <w:spacing w:line="240" w:lineRule="auto"/>
        <w:jc w:val="center"/>
        <w:rPr>
          <w:cs/>
        </w:rPr>
      </w:pPr>
      <w:r>
        <w:rPr>
          <w:rFonts w:hint="cs"/>
          <w:cs/>
        </w:rPr>
        <w:t>ภาพที่ 3- แผนภาพ</w:t>
      </w:r>
      <w:r>
        <w:t xml:space="preserve">flowchart </w:t>
      </w:r>
      <w:r>
        <w:rPr>
          <w:rFonts w:hint="cs"/>
          <w:cs/>
        </w:rPr>
        <w:t>จัดการสำนักพิมพ์</w:t>
      </w:r>
    </w:p>
    <w:p w:rsidR="00FB46A3" w:rsidRDefault="00FB46A3" w:rsidP="00EC1902">
      <w:pPr>
        <w:spacing w:line="240" w:lineRule="auto"/>
        <w:jc w:val="center"/>
      </w:pPr>
      <w:r>
        <w:rPr>
          <w:cs/>
        </w:rPr>
        <w:br w:type="page"/>
      </w:r>
    </w:p>
    <w:p w:rsidR="00FB46A3" w:rsidRDefault="00907D3B" w:rsidP="00EC1902">
      <w:pPr>
        <w:spacing w:line="240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>
            <wp:extent cx="3905250" cy="5838825"/>
            <wp:effectExtent l="19050" t="19050" r="0" b="9525"/>
            <wp:docPr id="32" name="Picture 32" descr="manage auth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nage author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8388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B46A3" w:rsidRDefault="00FB46A3" w:rsidP="00EC1902">
      <w:pPr>
        <w:spacing w:line="240" w:lineRule="auto"/>
        <w:jc w:val="center"/>
        <w:rPr>
          <w:cs/>
        </w:rPr>
      </w:pPr>
      <w:r>
        <w:rPr>
          <w:rFonts w:hint="cs"/>
          <w:cs/>
        </w:rPr>
        <w:t xml:space="preserve">ภาพที่ 3- แผนภาพ </w:t>
      </w:r>
      <w:r>
        <w:t xml:space="preserve">flowchart </w:t>
      </w:r>
      <w:r>
        <w:rPr>
          <w:rFonts w:hint="cs"/>
          <w:cs/>
        </w:rPr>
        <w:t>การจัดการผู้แต่ง</w:t>
      </w:r>
    </w:p>
    <w:p w:rsidR="00FB46A3" w:rsidRDefault="00FB46A3" w:rsidP="00EC1902">
      <w:pPr>
        <w:spacing w:line="240" w:lineRule="auto"/>
        <w:jc w:val="center"/>
      </w:pPr>
      <w:r>
        <w:rPr>
          <w:cs/>
        </w:rPr>
        <w:br w:type="page"/>
      </w:r>
    </w:p>
    <w:p w:rsidR="00FB46A3" w:rsidRDefault="00907D3B" w:rsidP="00EC1902">
      <w:pPr>
        <w:spacing w:line="240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>
            <wp:extent cx="3714750" cy="6715125"/>
            <wp:effectExtent l="19050" t="19050" r="0" b="9525"/>
            <wp:docPr id="33" name="Picture 33" descr="Retur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Return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67151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B46A3" w:rsidRDefault="00FB46A3" w:rsidP="00FB46A3">
      <w:pPr>
        <w:jc w:val="center"/>
        <w:rPr>
          <w:cs/>
        </w:rPr>
      </w:pPr>
      <w:r>
        <w:rPr>
          <w:rFonts w:hint="cs"/>
          <w:cs/>
        </w:rPr>
        <w:t xml:space="preserve">ภาพที่ 3- </w:t>
      </w:r>
      <w:r w:rsidR="00DF4D42">
        <w:rPr>
          <w:rFonts w:hint="cs"/>
          <w:cs/>
        </w:rPr>
        <w:t xml:space="preserve">แผนภาพ </w:t>
      </w:r>
      <w:r w:rsidR="00DF4D42">
        <w:t xml:space="preserve">flowchart </w:t>
      </w:r>
      <w:r w:rsidR="00DF4D42">
        <w:rPr>
          <w:rFonts w:hint="cs"/>
          <w:cs/>
        </w:rPr>
        <w:t>การคืน</w:t>
      </w:r>
    </w:p>
    <w:p w:rsidR="00FB46A3" w:rsidRDefault="00FB46A3" w:rsidP="00FB46A3">
      <w:pPr>
        <w:jc w:val="center"/>
      </w:pPr>
      <w:r>
        <w:rPr>
          <w:cs/>
        </w:rPr>
        <w:br w:type="page"/>
      </w:r>
      <w:r w:rsidR="00907D3B">
        <w:rPr>
          <w:noProof/>
        </w:rPr>
        <w:lastRenderedPageBreak/>
        <w:drawing>
          <wp:inline distT="0" distB="0" distL="0" distR="0">
            <wp:extent cx="3219450" cy="4724400"/>
            <wp:effectExtent l="19050" t="19050" r="0" b="0"/>
            <wp:docPr id="34" name="Picture 34" descr="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report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333" r="-14131" b="-5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4724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F4D42" w:rsidRDefault="00DF4D42" w:rsidP="00FB46A3">
      <w:pPr>
        <w:jc w:val="center"/>
      </w:pPr>
    </w:p>
    <w:p w:rsidR="00DF4D42" w:rsidRDefault="00DF4D42" w:rsidP="00FB46A3">
      <w:pPr>
        <w:jc w:val="center"/>
        <w:rPr>
          <w:cs/>
        </w:rPr>
      </w:pPr>
      <w:r>
        <w:rPr>
          <w:rFonts w:hint="cs"/>
          <w:cs/>
        </w:rPr>
        <w:t xml:space="preserve">ภาพที่ 3- แผนภาพ </w:t>
      </w:r>
      <w:r>
        <w:t xml:space="preserve">flowchart </w:t>
      </w:r>
      <w:r>
        <w:rPr>
          <w:rFonts w:hint="cs"/>
          <w:cs/>
        </w:rPr>
        <w:t>การนำออกรายงาน</w:t>
      </w:r>
    </w:p>
    <w:p w:rsidR="00FB46A3" w:rsidRDefault="004A5BEB" w:rsidP="00EC1902">
      <w:pPr>
        <w:spacing w:line="240" w:lineRule="auto"/>
        <w:jc w:val="center"/>
      </w:pPr>
      <w:r>
        <w:rPr>
          <w:rFonts w:hint="cs"/>
          <w:cs/>
        </w:rPr>
        <w:t xml:space="preserve"> </w:t>
      </w:r>
    </w:p>
    <w:p w:rsidR="00314094" w:rsidRPr="007E1467" w:rsidRDefault="00314094" w:rsidP="00314094">
      <w:pPr>
        <w:pStyle w:val="1"/>
        <w:spacing w:line="240" w:lineRule="auto"/>
      </w:pPr>
      <w:r>
        <w:rPr>
          <w:cs/>
        </w:rPr>
        <w:br w:type="page"/>
      </w:r>
      <w:bookmarkStart w:id="272" w:name="_Toc399842583"/>
      <w:bookmarkStart w:id="273" w:name="_Toc487543128"/>
      <w:r>
        <w:rPr>
          <w:cs/>
        </w:rPr>
        <w:lastRenderedPageBreak/>
        <w:br/>
      </w:r>
      <w:r w:rsidR="00907D3B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5146040</wp:posOffset>
                </wp:positionH>
                <wp:positionV relativeFrom="paragraph">
                  <wp:posOffset>-652145</wp:posOffset>
                </wp:positionV>
                <wp:extent cx="457200" cy="457200"/>
                <wp:effectExtent l="0" t="0" r="0" b="0"/>
                <wp:wrapNone/>
                <wp:docPr id="56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78971E" id="Rectangle 9" o:spid="_x0000_s1026" style="position:absolute;margin-left:405.2pt;margin-top:-51.35pt;width:36pt;height:36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" fillcolor="window" stroked="f" strokeweight="1pt"/>
            </w:pict>
          </mc:Fallback>
        </mc:AlternateContent>
      </w:r>
      <w:r w:rsidRPr="007E1467">
        <w:rPr>
          <w:cs/>
        </w:rPr>
        <w:br/>
        <w:t>สรุปผล</w:t>
      </w:r>
      <w:bookmarkEnd w:id="272"/>
      <w:r w:rsidRPr="007E1467">
        <w:rPr>
          <w:cs/>
        </w:rPr>
        <w:t>การปฏิบัติงานสหกิจศึกษา</w:t>
      </w:r>
      <w:bookmarkEnd w:id="273"/>
    </w:p>
    <w:p w:rsidR="00314094" w:rsidRPr="007E1467" w:rsidRDefault="00314094" w:rsidP="00314094">
      <w:pPr>
        <w:spacing w:after="0" w:line="240" w:lineRule="auto"/>
      </w:pPr>
    </w:p>
    <w:p w:rsidR="00067839" w:rsidRDefault="00067839" w:rsidP="00067839">
      <w:pPr>
        <w:spacing w:line="240" w:lineRule="auto"/>
        <w:ind w:firstLine="720"/>
        <w:rPr>
          <w:color w:val="000000"/>
        </w:rPr>
      </w:pPr>
      <w:bookmarkStart w:id="274" w:name="_Toc487543129"/>
      <w:bookmarkStart w:id="275" w:name="_Toc420265978"/>
      <w:bookmarkStart w:id="276" w:name="_Toc399842584"/>
      <w:r w:rsidRPr="00067839">
        <w:rPr>
          <w:rFonts w:hint="cs"/>
          <w:color w:val="000000"/>
          <w:cs/>
        </w:rPr>
        <w:t>ในการปฏิบัติสหกิจศึกษาตลอดระยะเวลา 4 เดือน ผู้ปฏิบัติสหกิจศึกษาได้รับมอบหมายงานให้พัฒนาระบบ</w:t>
      </w:r>
      <w:r>
        <w:rPr>
          <w:rFonts w:hint="cs"/>
          <w:color w:val="000000"/>
          <w:cs/>
        </w:rPr>
        <w:t>จัดการ</w:t>
      </w:r>
      <w:r w:rsidRPr="00067839">
        <w:rPr>
          <w:rFonts w:hint="cs"/>
          <w:color w:val="000000"/>
          <w:cs/>
        </w:rPr>
        <w:t>ห้องสมุด</w:t>
      </w:r>
      <w:r>
        <w:rPr>
          <w:rFonts w:hint="cs"/>
          <w:color w:val="000000"/>
          <w:cs/>
        </w:rPr>
        <w:t>กับ</w:t>
      </w:r>
      <w:r w:rsidR="001F47CE">
        <w:rPr>
          <w:rFonts w:hint="cs"/>
          <w:color w:val="000000"/>
          <w:cs/>
        </w:rPr>
        <w:t>สมาชิก</w:t>
      </w:r>
      <w:r>
        <w:rPr>
          <w:rFonts w:hint="cs"/>
          <w:color w:val="000000"/>
          <w:cs/>
        </w:rPr>
        <w:t>ร่วมทีม โดยได้มีการแบ่ง และทำงานในส่วนที่ได้รับมอบหมาย</w:t>
      </w:r>
    </w:p>
    <w:p w:rsidR="008C77EE" w:rsidRPr="001F47CE" w:rsidRDefault="008C77EE" w:rsidP="008C77EE">
      <w:pPr>
        <w:spacing w:line="240" w:lineRule="auto"/>
        <w:rPr>
          <w:color w:val="000000"/>
          <w:cs/>
        </w:rPr>
      </w:pPr>
      <w:r>
        <w:rPr>
          <w:rFonts w:hint="cs"/>
          <w:color w:val="000000"/>
          <w:cs/>
        </w:rPr>
        <w:t>ซึ่งระบบจัดการห้องสมุด</w:t>
      </w:r>
      <w:r w:rsidR="001F47CE">
        <w:rPr>
          <w:rFonts w:hint="cs"/>
          <w:color w:val="000000"/>
          <w:cs/>
        </w:rPr>
        <w:t xml:space="preserve">เข้ามาช่วยการจัดการการทำงานของห้องสมุดปัจจุบันที่ยังใช้เอกสาร และการเก็บข้อมูลใน </w:t>
      </w:r>
      <w:r w:rsidR="001F47CE">
        <w:rPr>
          <w:color w:val="000000"/>
        </w:rPr>
        <w:t xml:space="preserve">Microsoft Excel </w:t>
      </w:r>
      <w:r w:rsidR="001F47CE">
        <w:rPr>
          <w:rFonts w:hint="cs"/>
          <w:color w:val="000000"/>
          <w:cs/>
        </w:rPr>
        <w:t>โดยระบบจะเข้ามาช่วยในการทำงาน</w:t>
      </w:r>
      <w:proofErr w:type="spellStart"/>
      <w:r w:rsidR="001F47CE">
        <w:rPr>
          <w:rFonts w:hint="cs"/>
          <w:color w:val="000000"/>
          <w:cs/>
        </w:rPr>
        <w:t>ต่างๆ</w:t>
      </w:r>
      <w:proofErr w:type="spellEnd"/>
      <w:r w:rsidR="001F47CE">
        <w:rPr>
          <w:rFonts w:hint="cs"/>
          <w:color w:val="000000"/>
          <w:cs/>
        </w:rPr>
        <w:t xml:space="preserve"> อาทิเช่น การเก็บข้อมูลของหนังสือ วารสาร และโสตทัศนวัสดุ การจัดการบาร์โค้ด การ</w:t>
      </w:r>
      <w:r w:rsidR="00EB2F31">
        <w:rPr>
          <w:rFonts w:hint="cs"/>
          <w:color w:val="000000"/>
          <w:cs/>
        </w:rPr>
        <w:t>จัดการยืม คืน และชำระเงิน การนำออกรายงาน</w:t>
      </w:r>
      <w:r w:rsidR="00D4124B">
        <w:rPr>
          <w:rFonts w:hint="cs"/>
          <w:color w:val="000000"/>
          <w:cs/>
        </w:rPr>
        <w:t xml:space="preserve"> ซึ่งภายในบทนี้จะเป็นการอธิบายรายละเอียดของการทำงาน</w:t>
      </w:r>
      <w:proofErr w:type="spellStart"/>
      <w:r w:rsidR="00D4124B">
        <w:rPr>
          <w:rFonts w:hint="cs"/>
          <w:color w:val="000000"/>
          <w:cs/>
        </w:rPr>
        <w:t>ต่างๆ</w:t>
      </w:r>
      <w:proofErr w:type="spellEnd"/>
      <w:r w:rsidR="00D4124B">
        <w:rPr>
          <w:rFonts w:hint="cs"/>
          <w:color w:val="000000"/>
          <w:cs/>
        </w:rPr>
        <w:t>ในระบบห้องสมุดที่ผู้ปฏิบัติงานสหกิจศึกษาได้รับมอบหมาย</w:t>
      </w:r>
    </w:p>
    <w:bookmarkEnd w:id="274"/>
    <w:bookmarkEnd w:id="275"/>
    <w:bookmarkEnd w:id="276"/>
    <w:p w:rsidR="00314094" w:rsidRPr="007E1467" w:rsidRDefault="00067839" w:rsidP="00314094">
      <w:pPr>
        <w:pStyle w:val="2"/>
      </w:pPr>
      <w:r>
        <w:rPr>
          <w:rFonts w:hint="cs"/>
          <w:cs/>
        </w:rPr>
        <w:t>ระบบจัดการห้องสมุด</w:t>
      </w:r>
    </w:p>
    <w:p w:rsidR="00314094" w:rsidRPr="0028443E" w:rsidRDefault="00067839" w:rsidP="00021FC3">
      <w:pPr>
        <w:spacing w:line="240" w:lineRule="auto"/>
        <w:ind w:firstLine="720"/>
        <w:rPr>
          <w:color w:val="000000"/>
          <w:cs/>
        </w:rPr>
      </w:pPr>
      <w:bookmarkStart w:id="277" w:name="_Toc409752885"/>
      <w:bookmarkStart w:id="278" w:name="_Toc409753297"/>
      <w:bookmarkStart w:id="279" w:name="_Toc416273484"/>
      <w:bookmarkStart w:id="280" w:name="_Toc416341282"/>
      <w:bookmarkStart w:id="281" w:name="_Toc420265979"/>
      <w:bookmarkStart w:id="282" w:name="_Toc420387337"/>
      <w:bookmarkStart w:id="283" w:name="_Toc420485933"/>
      <w:bookmarkStart w:id="284" w:name="_Toc420525091"/>
      <w:bookmarkStart w:id="285" w:name="_Toc420734900"/>
      <w:bookmarkStart w:id="286" w:name="_Toc420739393"/>
      <w:r w:rsidRPr="0028443E">
        <w:rPr>
          <w:rFonts w:hint="cs"/>
          <w:color w:val="000000"/>
          <w:cs/>
        </w:rPr>
        <w:t>ระบบจัดการห้องสมุดที่ผู้ปฏิบัติสหกิจศึกษาได้รับมอบหมายนั้น</w:t>
      </w:r>
      <w:r w:rsidR="00021FC3" w:rsidRPr="0028443E">
        <w:rPr>
          <w:rFonts w:hint="cs"/>
          <w:color w:val="000000"/>
          <w:cs/>
        </w:rPr>
        <w:t>จะมีอยู่ 4</w:t>
      </w:r>
      <w:r w:rsidRPr="0028443E">
        <w:rPr>
          <w:rFonts w:hint="cs"/>
          <w:color w:val="000000"/>
          <w:cs/>
        </w:rPr>
        <w:t xml:space="preserve"> มอดูล โดยในแต่ละมอดูลจะประกอบไปด้วย 1.มอดูลการยืม คืน และชำระเงิน </w:t>
      </w:r>
      <w:r w:rsidR="00021FC3" w:rsidRPr="0028443E">
        <w:rPr>
          <w:color w:val="000000"/>
        </w:rPr>
        <w:t>2.</w:t>
      </w:r>
      <w:r w:rsidR="00021FC3" w:rsidRPr="0028443E">
        <w:rPr>
          <w:rFonts w:hint="cs"/>
          <w:color w:val="000000"/>
          <w:cs/>
        </w:rPr>
        <w:t>มอดูลค้นหารายการ 3</w:t>
      </w:r>
      <w:r w:rsidRPr="0028443E">
        <w:rPr>
          <w:rFonts w:hint="cs"/>
          <w:color w:val="000000"/>
          <w:cs/>
        </w:rPr>
        <w:t xml:space="preserve">.มอดูลการจัดการข้อมูลพื้นฐาน </w:t>
      </w:r>
      <w:r w:rsidR="00021FC3" w:rsidRPr="0028443E">
        <w:rPr>
          <w:rFonts w:hint="cs"/>
          <w:color w:val="000000"/>
          <w:cs/>
        </w:rPr>
        <w:t>4</w:t>
      </w:r>
      <w:r w:rsidRPr="0028443E">
        <w:rPr>
          <w:rFonts w:hint="cs"/>
          <w:color w:val="000000"/>
          <w:cs/>
        </w:rPr>
        <w:t>.มอดูลการนำออกรายงาน</w:t>
      </w:r>
    </w:p>
    <w:p w:rsidR="00067839" w:rsidRDefault="00067839" w:rsidP="0028443E">
      <w:pPr>
        <w:pStyle w:val="3"/>
      </w:pPr>
      <w:bookmarkStart w:id="287" w:name="_Toc453667501"/>
      <w:bookmarkStart w:id="288" w:name="_Toc453683067"/>
      <w:bookmarkStart w:id="289" w:name="_Toc453683482"/>
      <w:bookmarkStart w:id="290" w:name="_Toc453683742"/>
      <w:bookmarkStart w:id="291" w:name="_Toc487543130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r>
        <w:rPr>
          <w:rFonts w:hint="cs"/>
          <w:cs/>
        </w:rPr>
        <w:t>มอ</w:t>
      </w:r>
      <w:r w:rsidRPr="007E1467">
        <w:rPr>
          <w:cs/>
        </w:rPr>
        <w:t>ดูล</w:t>
      </w:r>
      <w:r>
        <w:rPr>
          <w:rFonts w:hint="cs"/>
          <w:cs/>
        </w:rPr>
        <w:t xml:space="preserve">การยืม คืน </w:t>
      </w:r>
      <w:r w:rsidR="00BC31A3">
        <w:rPr>
          <w:rFonts w:hint="cs"/>
          <w:cs/>
        </w:rPr>
        <w:t>และชำระค่าปรับ</w:t>
      </w:r>
    </w:p>
    <w:p w:rsidR="009C2D74" w:rsidRDefault="00067839" w:rsidP="00BC31A3">
      <w:pPr>
        <w:ind w:left="720"/>
        <w:rPr>
          <w:cs/>
        </w:rPr>
      </w:pPr>
      <w:r>
        <w:rPr>
          <w:rFonts w:hint="cs"/>
          <w:cs/>
        </w:rPr>
        <w:t>เพื่อที่จะให้ระบบห้องสมุดเป็นระบบห้องสมุดนั้น จึงต้องมีการท</w:t>
      </w:r>
      <w:r w:rsidR="009C2D74">
        <w:rPr>
          <w:rFonts w:hint="cs"/>
          <w:cs/>
        </w:rPr>
        <w:t>ำงานหลักที่สำคัญนั่นก็คือ</w:t>
      </w:r>
    </w:p>
    <w:p w:rsidR="00BC31A3" w:rsidRDefault="00067839" w:rsidP="00067839">
      <w:r>
        <w:rPr>
          <w:rFonts w:hint="cs"/>
          <w:cs/>
        </w:rPr>
        <w:t>การยืม</w:t>
      </w:r>
      <w:r w:rsidR="009C2D74">
        <w:rPr>
          <w:rFonts w:hint="cs"/>
          <w:cs/>
        </w:rPr>
        <w:t xml:space="preserve"> </w:t>
      </w:r>
      <w:r w:rsidR="00C37AED">
        <w:rPr>
          <w:rFonts w:hint="cs"/>
          <w:cs/>
        </w:rPr>
        <w:t xml:space="preserve">การคืน ในการทำงานของมอดูลการยืม คืน </w:t>
      </w:r>
      <w:r w:rsidR="00BC31A3">
        <w:rPr>
          <w:rFonts w:hint="cs"/>
          <w:cs/>
        </w:rPr>
        <w:t xml:space="preserve">และชำระค่าปรับ </w:t>
      </w:r>
      <w:r w:rsidR="00C37AED">
        <w:rPr>
          <w:rFonts w:hint="cs"/>
          <w:cs/>
        </w:rPr>
        <w:t xml:space="preserve">จะแบ่งออกเป็นออกเป็น </w:t>
      </w:r>
      <w:r w:rsidR="00BC31A3">
        <w:t>2</w:t>
      </w:r>
      <w:r w:rsidR="00C37AED">
        <w:rPr>
          <w:rFonts w:hint="cs"/>
          <w:cs/>
        </w:rPr>
        <w:t xml:space="preserve"> ส่วน</w:t>
      </w:r>
      <w:r w:rsidR="00BC31A3">
        <w:rPr>
          <w:rFonts w:hint="cs"/>
          <w:cs/>
        </w:rPr>
        <w:t xml:space="preserve"> </w:t>
      </w:r>
    </w:p>
    <w:p w:rsidR="00C37AED" w:rsidRDefault="00BC31A3" w:rsidP="00067839">
      <w:r>
        <w:rPr>
          <w:rFonts w:hint="cs"/>
          <w:cs/>
        </w:rPr>
        <w:t xml:space="preserve">คือ 1.ค้นหาพนักงาน 2.จัดการการยืม คืน และชำระค่าปรับ </w:t>
      </w:r>
      <w:r w:rsidR="00C37AED">
        <w:rPr>
          <w:rFonts w:hint="cs"/>
          <w:cs/>
        </w:rPr>
        <w:t>หากพนักงานต้องการที่จะทำการยืม</w:t>
      </w:r>
      <w:r>
        <w:rPr>
          <w:rFonts w:hint="cs"/>
          <w:cs/>
        </w:rPr>
        <w:t xml:space="preserve"> คืน และชำระค่าปรับ</w:t>
      </w:r>
      <w:r w:rsidR="00C37AED">
        <w:rPr>
          <w:rFonts w:hint="cs"/>
          <w:cs/>
        </w:rPr>
        <w:t xml:space="preserve"> ต้องมาที่ห้องสมุดเพื่อที่จะให้บรรณารักษ์ทำการยืมหนังสือดังขั้นตอนดังต่อไปนี้</w:t>
      </w:r>
      <w:r>
        <w:t>(</w:t>
      </w:r>
      <w:r>
        <w:rPr>
          <w:rFonts w:hint="cs"/>
          <w:cs/>
        </w:rPr>
        <w:t>ในขั้นตอนต่อไปนี้จะอธิบายการยืม และคืนที่ได้รับมอบหมายเท่านั้น</w:t>
      </w:r>
      <w:r>
        <w:t>)</w:t>
      </w:r>
    </w:p>
    <w:p w:rsidR="00BC31A3" w:rsidRDefault="00BC31A3" w:rsidP="009806C8">
      <w:pPr>
        <w:pStyle w:val="4"/>
        <w:rPr>
          <w:cs/>
        </w:rPr>
      </w:pPr>
      <w:r>
        <w:rPr>
          <w:rFonts w:hint="cs"/>
          <w:cs/>
        </w:rPr>
        <w:t>การยืม</w:t>
      </w:r>
    </w:p>
    <w:p w:rsidR="00C37AED" w:rsidRDefault="009806C8" w:rsidP="00021FC3">
      <w:pPr>
        <w:ind w:left="720"/>
      </w:pPr>
      <w:r>
        <w:rPr>
          <w:rFonts w:hint="cs"/>
          <w:cs/>
        </w:rPr>
        <w:t xml:space="preserve">1. </w:t>
      </w:r>
      <w:r w:rsidR="00C37AED">
        <w:rPr>
          <w:rFonts w:hint="cs"/>
          <w:cs/>
        </w:rPr>
        <w:t>ส่วนค้นหาพนักงาน การทำงานในส่วนนี้บรรณารักษ์จะต้องกรอกรหัสพนักงานในส่วนของการค้นหาพนักงานดังภาพที่ 4-1เพื่อค้นหาว่าพนักงานท่านใดเป็นคนยืม</w:t>
      </w:r>
    </w:p>
    <w:p w:rsidR="00C37AED" w:rsidRDefault="009806C8" w:rsidP="00BC31A3">
      <w:pPr>
        <w:ind w:firstLine="720"/>
      </w:pPr>
      <w:r>
        <w:rPr>
          <w:rFonts w:hint="cs"/>
          <w:cs/>
        </w:rPr>
        <w:t xml:space="preserve">2. </w:t>
      </w:r>
      <w:r w:rsidR="00BC31A3">
        <w:rPr>
          <w:rFonts w:hint="cs"/>
          <w:cs/>
        </w:rPr>
        <w:t>ส่วนการจัดการยืม คืน และชำระค่าปรับ โดยส่วนนี้จะเป็นการทำงาน เป็น 2 ส่วนนั่นก็คือ</w:t>
      </w:r>
    </w:p>
    <w:p w:rsidR="00B958DC" w:rsidRDefault="009806C8" w:rsidP="00F44AA2">
      <w:pPr>
        <w:ind w:left="720" w:firstLine="720"/>
      </w:pPr>
      <w:r>
        <w:lastRenderedPageBreak/>
        <w:t xml:space="preserve">2.1 </w:t>
      </w:r>
      <w:r w:rsidR="00F44AA2">
        <w:rPr>
          <w:rFonts w:hint="cs"/>
          <w:cs/>
        </w:rPr>
        <w:t>รายการที่จะทำการยืม และคืน ในส่วนนี้จะมีการทำงาน 3 ส่วน คือ 1. การแสดงชื่อ-นามสกุล และรหัสพนักงานที่จะมาทำการยืม และคืน 2. การสแกนบาร์โค้ด หรือกรอกเลขเรียกรายการ</w:t>
      </w:r>
      <w:r w:rsidR="00F44AA2">
        <w:t xml:space="preserve"> 3. </w:t>
      </w:r>
      <w:r w:rsidR="00F44AA2">
        <w:rPr>
          <w:rFonts w:hint="cs"/>
          <w:cs/>
        </w:rPr>
        <w:t>การแสดงรายการที่จะทำการยืม และคืน ดังภาพที่ 4-2 การทำงานในส่วนนี้บรรณารักษ์จะต้องทำการสแกนบาร์โค้ด หรือกรอกเลขเรียกรายการที่พนักงานต้องการที่จะยืม หากเป็นการกรอกเลขเรียกจะต้องทำการกดปุ่มยืนยัน ระบบก็จะแสดงรายการ</w:t>
      </w:r>
      <w:r w:rsidR="00B958DC">
        <w:rPr>
          <w:rFonts w:hint="cs"/>
          <w:cs/>
        </w:rPr>
        <w:t>ที่จะทำการยืม</w:t>
      </w:r>
      <w:r w:rsidR="00F44AA2">
        <w:rPr>
          <w:rFonts w:hint="cs"/>
          <w:cs/>
        </w:rPr>
        <w:t>ที่ตาราง</w:t>
      </w:r>
    </w:p>
    <w:p w:rsidR="00F44AA2" w:rsidRPr="00B958DC" w:rsidRDefault="00F44AA2" w:rsidP="00B958DC">
      <w:pPr>
        <w:ind w:left="720"/>
        <w:rPr>
          <w:cs/>
        </w:rPr>
      </w:pPr>
      <w:r>
        <w:rPr>
          <w:rFonts w:hint="cs"/>
          <w:cs/>
        </w:rPr>
        <w:t>ดังภาพที่ 4-3</w:t>
      </w:r>
      <w:r w:rsidR="00B958DC">
        <w:t xml:space="preserve"> </w:t>
      </w:r>
      <w:r w:rsidR="00B958DC">
        <w:rPr>
          <w:rFonts w:hint="cs"/>
          <w:cs/>
        </w:rPr>
        <w:t>หากบรรณารักษ์สแกนบาร์โค้ด หรือกรอกเลขเรียกรายการที่พนักงานต้องการจะทำการยืมครบแล้ว จะต้องทำการกดปุ่มยืนยันเพื่อยืนยันรายการที่พนักงานต้องการจะยืม</w:t>
      </w:r>
      <w:r w:rsidR="00B958DC">
        <w:t xml:space="preserve"> </w:t>
      </w:r>
      <w:r w:rsidR="00B958DC">
        <w:rPr>
          <w:rFonts w:hint="cs"/>
          <w:cs/>
        </w:rPr>
        <w:t>หากกดปุ่มยกเลิกก็จะเป็นการยกเลิกรายการที่จะทำการยืม</w:t>
      </w:r>
    </w:p>
    <w:p w:rsidR="00D4088A" w:rsidRDefault="009806C8" w:rsidP="00D4088A">
      <w:pPr>
        <w:ind w:left="720"/>
      </w:pPr>
      <w:r>
        <w:rPr>
          <w:rFonts w:hint="cs"/>
          <w:cs/>
        </w:rPr>
        <w:tab/>
      </w:r>
      <w:r w:rsidR="00B958DC">
        <w:rPr>
          <w:rFonts w:hint="cs"/>
          <w:cs/>
        </w:rPr>
        <w:t>2.2 รายการยืม และคืน หลังจากที่บรรณารักษ์ทำการกดปุ่มยืนยันการยืมแล้วในส่วนนี้ก็จะเป็นการแสดงรายการที่พนักงานได้ทำการยืม โดยจะเป็นการแสดงผลรายการในรูปแบบตาราง</w:t>
      </w:r>
    </w:p>
    <w:p w:rsidR="00B958DC" w:rsidRDefault="00B958DC" w:rsidP="00D4088A">
      <w:pPr>
        <w:ind w:left="720"/>
      </w:pPr>
      <w:r>
        <w:rPr>
          <w:rFonts w:hint="cs"/>
          <w:cs/>
        </w:rPr>
        <w:t>ดังภาพที่ 4-4</w:t>
      </w:r>
    </w:p>
    <w:p w:rsidR="00B958DC" w:rsidRDefault="00907D3B" w:rsidP="00D4088A">
      <w:pPr>
        <w:rPr>
          <w:cs/>
        </w:rPr>
      </w:pPr>
      <w:r>
        <w:rPr>
          <w:rFonts w:hint="cs"/>
          <w:noProof/>
        </w:rPr>
        <w:drawing>
          <wp:inline distT="0" distB="0" distL="0" distR="0">
            <wp:extent cx="5638800" cy="1333500"/>
            <wp:effectExtent l="19050" t="19050" r="0" b="0"/>
            <wp:docPr id="35" name="Picture 35" descr="Manage for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nage form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333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C31A3" w:rsidRDefault="00B958DC" w:rsidP="00B958DC">
      <w:pPr>
        <w:jc w:val="center"/>
      </w:pPr>
      <w:r>
        <w:rPr>
          <w:rFonts w:hint="cs"/>
          <w:cs/>
        </w:rPr>
        <w:t>ภาพที่ 4-1 หน</w:t>
      </w:r>
      <w:proofErr w:type="spellStart"/>
      <w:r>
        <w:rPr>
          <w:rFonts w:hint="cs"/>
          <w:cs/>
        </w:rPr>
        <w:t>้อจ</w:t>
      </w:r>
      <w:proofErr w:type="spellEnd"/>
      <w:r>
        <w:rPr>
          <w:rFonts w:hint="cs"/>
          <w:cs/>
        </w:rPr>
        <w:t>อมอดูลจัดการยืม คืน และชำระเงิน ส่วนของการค้นหาพนักงาน</w:t>
      </w:r>
    </w:p>
    <w:p w:rsidR="00B958DC" w:rsidRDefault="00B958DC" w:rsidP="00B958DC">
      <w:pPr>
        <w:jc w:val="center"/>
      </w:pPr>
    </w:p>
    <w:p w:rsidR="00B958DC" w:rsidRDefault="00907D3B" w:rsidP="00B958DC">
      <w:pPr>
        <w:jc w:val="center"/>
      </w:pPr>
      <w:r>
        <w:rPr>
          <w:rFonts w:hint="cs"/>
          <w:noProof/>
        </w:rPr>
        <w:drawing>
          <wp:inline distT="0" distB="0" distL="0" distR="0">
            <wp:extent cx="5638800" cy="2457450"/>
            <wp:effectExtent l="19050" t="19050" r="0" b="0"/>
            <wp:docPr id="36" name="Picture 36" descr="Manage for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nage form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574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4088A" w:rsidRDefault="00D4088A" w:rsidP="00D4088A">
      <w:pPr>
        <w:jc w:val="center"/>
      </w:pPr>
      <w:r>
        <w:rPr>
          <w:rFonts w:hint="cs"/>
          <w:cs/>
        </w:rPr>
        <w:t>ภาพที่ 4-2 หน</w:t>
      </w:r>
      <w:proofErr w:type="spellStart"/>
      <w:r>
        <w:rPr>
          <w:rFonts w:hint="cs"/>
          <w:cs/>
        </w:rPr>
        <w:t>้อจ</w:t>
      </w:r>
      <w:proofErr w:type="spellEnd"/>
      <w:r>
        <w:rPr>
          <w:rFonts w:hint="cs"/>
          <w:cs/>
        </w:rPr>
        <w:t>อมอดูลจัดการยืม คืน ส่วนของรายชื่อพนักงานที่ค้นหา และฟอร์มการยืม</w:t>
      </w:r>
    </w:p>
    <w:p w:rsidR="00D4088A" w:rsidRDefault="00D4088A" w:rsidP="00D4088A">
      <w:pPr>
        <w:jc w:val="center"/>
      </w:pPr>
    </w:p>
    <w:p w:rsidR="00B958DC" w:rsidRDefault="00907D3B" w:rsidP="00B958DC">
      <w:pPr>
        <w:jc w:val="center"/>
      </w:pPr>
      <w:r>
        <w:rPr>
          <w:rFonts w:hint="cs"/>
          <w:noProof/>
        </w:rPr>
        <w:drawing>
          <wp:inline distT="0" distB="0" distL="0" distR="0">
            <wp:extent cx="5638800" cy="2505075"/>
            <wp:effectExtent l="19050" t="19050" r="0" b="9525"/>
            <wp:docPr id="37" name="Picture 37" descr="Manage form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nage form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050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4088A" w:rsidRDefault="00D4088A" w:rsidP="00D4088A">
      <w:pPr>
        <w:jc w:val="center"/>
      </w:pPr>
      <w:r>
        <w:rPr>
          <w:rFonts w:hint="cs"/>
          <w:cs/>
        </w:rPr>
        <w:t>ภาพที่ 4-3 หน</w:t>
      </w:r>
      <w:proofErr w:type="spellStart"/>
      <w:r>
        <w:rPr>
          <w:rFonts w:hint="cs"/>
          <w:cs/>
        </w:rPr>
        <w:t>้อจ</w:t>
      </w:r>
      <w:proofErr w:type="spellEnd"/>
      <w:r>
        <w:rPr>
          <w:rFonts w:hint="cs"/>
          <w:cs/>
        </w:rPr>
        <w:t>อมอดูลจัดการยืม คืน ส่วนของรายชื่อพนักงานที่ค้นหา และรายการที่จะทำการยืม</w:t>
      </w:r>
    </w:p>
    <w:p w:rsidR="00D4088A" w:rsidRDefault="00D4088A" w:rsidP="00B958DC">
      <w:pPr>
        <w:jc w:val="center"/>
      </w:pPr>
    </w:p>
    <w:p w:rsidR="00D4088A" w:rsidRDefault="00907D3B" w:rsidP="00B958DC">
      <w:pPr>
        <w:jc w:val="center"/>
      </w:pPr>
      <w:r>
        <w:rPr>
          <w:rFonts w:hint="cs"/>
          <w:noProof/>
        </w:rPr>
        <w:drawing>
          <wp:inline distT="0" distB="0" distL="0" distR="0">
            <wp:extent cx="5638800" cy="2438400"/>
            <wp:effectExtent l="19050" t="19050" r="0" b="0"/>
            <wp:docPr id="38" name="Picture 38" descr="Manage form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nage form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38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4088A" w:rsidRDefault="00D4088A" w:rsidP="00D4088A">
      <w:pPr>
        <w:jc w:val="center"/>
      </w:pPr>
      <w:r>
        <w:rPr>
          <w:rFonts w:hint="cs"/>
          <w:cs/>
        </w:rPr>
        <w:t>ภาพที่ 4-4 หน</w:t>
      </w:r>
      <w:proofErr w:type="spellStart"/>
      <w:r>
        <w:rPr>
          <w:rFonts w:hint="cs"/>
          <w:cs/>
        </w:rPr>
        <w:t>้อจ</w:t>
      </w:r>
      <w:proofErr w:type="spellEnd"/>
      <w:r>
        <w:rPr>
          <w:rFonts w:hint="cs"/>
          <w:cs/>
        </w:rPr>
        <w:t>อมอดูลจัดการยืม คืน ส่วนของรายการที่ทำการยืมเสร็จสิ้น</w:t>
      </w:r>
    </w:p>
    <w:p w:rsidR="00D4088A" w:rsidRDefault="00D4088A" w:rsidP="00B958DC">
      <w:pPr>
        <w:jc w:val="center"/>
      </w:pPr>
    </w:p>
    <w:p w:rsidR="00934020" w:rsidRDefault="00D4088A" w:rsidP="009806C8">
      <w:pPr>
        <w:pStyle w:val="4"/>
      </w:pPr>
      <w:r>
        <w:rPr>
          <w:rFonts w:hint="cs"/>
          <w:cs/>
        </w:rPr>
        <w:t>การคืน</w:t>
      </w:r>
    </w:p>
    <w:p w:rsidR="00934020" w:rsidRDefault="00934020" w:rsidP="003B05CF">
      <w:pPr>
        <w:ind w:firstLine="720"/>
      </w:pPr>
      <w:r>
        <w:tab/>
      </w:r>
      <w:r>
        <w:rPr>
          <w:rFonts w:hint="cs"/>
          <w:cs/>
        </w:rPr>
        <w:t>โดยการทำงานของการคืนหน้านี้จะทำงานเหมือนหน้าการยืมโดยที่จะทำการค้นหาพนักงาน และก็สแกนบาร์โค้ดที่จะทำการคืน</w:t>
      </w:r>
      <w:r w:rsidR="003B05CF">
        <w:rPr>
          <w:rFonts w:hint="cs"/>
          <w:cs/>
        </w:rPr>
        <w:t xml:space="preserve"> ก็จะแสดงรายการที่จะทำการคืนดังภาพที่ 4-</w:t>
      </w:r>
      <w:r>
        <w:rPr>
          <w:rFonts w:hint="cs"/>
          <w:cs/>
        </w:rPr>
        <w:t xml:space="preserve"> หลังจากนั้นก็กดยืนยันเพื่อทำการยืนยันการทำรายการ</w:t>
      </w:r>
      <w:r w:rsidR="003B05CF">
        <w:rPr>
          <w:rFonts w:hint="cs"/>
          <w:cs/>
        </w:rPr>
        <w:t>หลังจากนั้นก็จะแสดงรายการที่</w:t>
      </w:r>
      <w:r>
        <w:rPr>
          <w:rFonts w:hint="cs"/>
          <w:cs/>
        </w:rPr>
        <w:t xml:space="preserve">ตารางดังภาพที่ </w:t>
      </w:r>
      <w:r w:rsidR="003B05CF">
        <w:t>4-</w:t>
      </w:r>
    </w:p>
    <w:p w:rsidR="00934020" w:rsidRDefault="00907D3B" w:rsidP="00934020">
      <w:pPr>
        <w:rPr>
          <w:cs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5629275" cy="3981450"/>
            <wp:effectExtent l="19050" t="19050" r="9525" b="0"/>
            <wp:docPr id="39" name="Picture 39" descr="คื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คืน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9814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B05CF" w:rsidRDefault="003B05CF" w:rsidP="003B05CF">
      <w:pPr>
        <w:jc w:val="center"/>
      </w:pPr>
      <w:r>
        <w:rPr>
          <w:rFonts w:hint="cs"/>
          <w:cs/>
        </w:rPr>
        <w:t>ภาพที่ 4-5 หน</w:t>
      </w:r>
      <w:proofErr w:type="spellStart"/>
      <w:r>
        <w:rPr>
          <w:rFonts w:hint="cs"/>
          <w:cs/>
        </w:rPr>
        <w:t>้อจ</w:t>
      </w:r>
      <w:proofErr w:type="spellEnd"/>
      <w:r>
        <w:rPr>
          <w:rFonts w:hint="cs"/>
          <w:cs/>
        </w:rPr>
        <w:t>อมอดูลจัดการยืม คืน ส่วนของรายการที่จะทำการคืน</w:t>
      </w:r>
    </w:p>
    <w:p w:rsidR="003B05CF" w:rsidRDefault="003B05CF" w:rsidP="003B05CF">
      <w:pPr>
        <w:jc w:val="center"/>
      </w:pPr>
      <w:r>
        <w:br/>
      </w:r>
      <w:r w:rsidR="00907D3B">
        <w:rPr>
          <w:noProof/>
        </w:rPr>
        <w:drawing>
          <wp:inline distT="0" distB="0" distL="0" distR="0">
            <wp:extent cx="5638800" cy="2562225"/>
            <wp:effectExtent l="19050" t="19050" r="0" b="9525"/>
            <wp:docPr id="40" name="Picture 40" descr="คืน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คืน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62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B05CF" w:rsidRDefault="003B05CF" w:rsidP="003B05CF">
      <w:pPr>
        <w:jc w:val="center"/>
      </w:pPr>
      <w:r>
        <w:rPr>
          <w:rFonts w:hint="cs"/>
          <w:cs/>
        </w:rPr>
        <w:t>ภาพที่ 4-6 หน</w:t>
      </w:r>
      <w:proofErr w:type="spellStart"/>
      <w:r>
        <w:rPr>
          <w:rFonts w:hint="cs"/>
          <w:cs/>
        </w:rPr>
        <w:t>้อจ</w:t>
      </w:r>
      <w:proofErr w:type="spellEnd"/>
      <w:r>
        <w:rPr>
          <w:rFonts w:hint="cs"/>
          <w:cs/>
        </w:rPr>
        <w:t>อมอดูลจัดการยืม คืน ส่วนของรายการที่ทำการคืนเสร็จสิ้น</w:t>
      </w:r>
    </w:p>
    <w:p w:rsidR="00D4088A" w:rsidRDefault="00D4088A" w:rsidP="003B05CF">
      <w:pPr>
        <w:jc w:val="center"/>
      </w:pPr>
    </w:p>
    <w:p w:rsidR="00E75826" w:rsidRDefault="00E75826" w:rsidP="00E75826">
      <w:pPr>
        <w:jc w:val="both"/>
      </w:pPr>
    </w:p>
    <w:p w:rsidR="00021FC3" w:rsidRDefault="00021FC3" w:rsidP="00021FC3">
      <w:pPr>
        <w:pStyle w:val="3"/>
      </w:pPr>
      <w:r>
        <w:rPr>
          <w:rFonts w:hint="cs"/>
          <w:cs/>
        </w:rPr>
        <w:lastRenderedPageBreak/>
        <w:t>มอดูลการค้นหารายการ</w:t>
      </w:r>
    </w:p>
    <w:p w:rsidR="003236C5" w:rsidRDefault="003236C5" w:rsidP="003236C5">
      <w:pPr>
        <w:ind w:left="720"/>
      </w:pPr>
      <w:r>
        <w:rPr>
          <w:rFonts w:hint="cs"/>
          <w:cs/>
        </w:rPr>
        <w:t>เป็นมอดูลที่จัดการเรื่องการค้นหา</w:t>
      </w:r>
      <w:r>
        <w:rPr>
          <w:rFonts w:hint="cs"/>
          <w:cs/>
        </w:rPr>
        <w:tab/>
        <w:t>และแสดงรายการข้อมูลที่สามารถทำการยืมได้โดยแบ่งเป็น 3</w:t>
      </w:r>
    </w:p>
    <w:p w:rsidR="003236C5" w:rsidRDefault="003236C5" w:rsidP="003236C5">
      <w:r>
        <w:rPr>
          <w:rFonts w:hint="cs"/>
          <w:cs/>
        </w:rPr>
        <w:t>ประเภท คือ หนังสือ วารสาร โสตทัศนวัสดุ โดยรายละเอียดการแสดงรายการปรากฏในภาพที่ 4-</w:t>
      </w:r>
      <w:r w:rsidR="003B05CF">
        <w:rPr>
          <w:rFonts w:hint="cs"/>
          <w:cs/>
        </w:rPr>
        <w:t>7</w:t>
      </w:r>
    </w:p>
    <w:p w:rsidR="003236C5" w:rsidRDefault="003236C5" w:rsidP="003236C5">
      <w:r>
        <w:rPr>
          <w:rFonts w:hint="cs"/>
          <w:cs/>
        </w:rPr>
        <w:tab/>
      </w:r>
      <w:r w:rsidR="00907D3B">
        <w:rPr>
          <w:rFonts w:hint="cs"/>
          <w:noProof/>
        </w:rPr>
        <w:drawing>
          <wp:inline distT="0" distB="0" distL="0" distR="0">
            <wp:extent cx="5629275" cy="3324225"/>
            <wp:effectExtent l="19050" t="19050" r="9525" b="9525"/>
            <wp:docPr id="41" name="Picture 41" descr="Cata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atalo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324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236C5" w:rsidRDefault="003236C5" w:rsidP="003236C5">
      <w:pPr>
        <w:jc w:val="center"/>
      </w:pPr>
      <w:r>
        <w:rPr>
          <w:rFonts w:hint="cs"/>
          <w:cs/>
        </w:rPr>
        <w:t>ภาพที่ 4-</w:t>
      </w:r>
      <w:r w:rsidR="003B05CF">
        <w:rPr>
          <w:rFonts w:hint="cs"/>
          <w:cs/>
        </w:rPr>
        <w:t>7</w:t>
      </w:r>
      <w:r>
        <w:rPr>
          <w:rFonts w:hint="cs"/>
          <w:cs/>
        </w:rPr>
        <w:t xml:space="preserve"> หน</w:t>
      </w:r>
      <w:proofErr w:type="spellStart"/>
      <w:r>
        <w:rPr>
          <w:rFonts w:hint="cs"/>
          <w:cs/>
        </w:rPr>
        <w:t>้อจ</w:t>
      </w:r>
      <w:proofErr w:type="spellEnd"/>
      <w:r>
        <w:rPr>
          <w:rFonts w:hint="cs"/>
          <w:cs/>
        </w:rPr>
        <w:t>อมอดูลการค้นหารายการ</w:t>
      </w:r>
    </w:p>
    <w:p w:rsidR="003236C5" w:rsidRPr="003236C5" w:rsidRDefault="003236C5" w:rsidP="003236C5">
      <w:pPr>
        <w:jc w:val="center"/>
        <w:rPr>
          <w:cs/>
        </w:rPr>
      </w:pPr>
    </w:p>
    <w:p w:rsidR="00021FC3" w:rsidRDefault="00314094" w:rsidP="00021FC3">
      <w:pPr>
        <w:pStyle w:val="3"/>
      </w:pPr>
      <w:r>
        <w:rPr>
          <w:rFonts w:hint="cs"/>
          <w:cs/>
        </w:rPr>
        <w:t>มอ</w:t>
      </w:r>
      <w:r w:rsidRPr="007E1467">
        <w:rPr>
          <w:cs/>
        </w:rPr>
        <w:t>ดูล</w:t>
      </w:r>
      <w:bookmarkEnd w:id="287"/>
      <w:bookmarkEnd w:id="288"/>
      <w:bookmarkEnd w:id="289"/>
      <w:bookmarkEnd w:id="290"/>
      <w:bookmarkEnd w:id="291"/>
      <w:r w:rsidR="00067839">
        <w:rPr>
          <w:rFonts w:hint="cs"/>
          <w:cs/>
        </w:rPr>
        <w:t>การ</w:t>
      </w:r>
      <w:r w:rsidR="00E75826">
        <w:rPr>
          <w:rFonts w:hint="cs"/>
          <w:cs/>
        </w:rPr>
        <w:t>จัดการข้อมูลพื้นฐาน</w:t>
      </w:r>
    </w:p>
    <w:p w:rsidR="00FE6B4E" w:rsidRDefault="00FE6B4E" w:rsidP="00FE6B4E">
      <w:pPr>
        <w:ind w:left="720"/>
      </w:pPr>
      <w:r>
        <w:rPr>
          <w:rFonts w:hint="cs"/>
          <w:cs/>
        </w:rPr>
        <w:t>เป็นมอดูลที่จัดการเกี่ยวกับข้อมูลพื้นฐานที่ใช้ในระบบ เช่น การลงทะเบียนหนังสือ วารสาร</w:t>
      </w:r>
    </w:p>
    <w:p w:rsidR="00FE6B4E" w:rsidRPr="00FE6B4E" w:rsidRDefault="00FE6B4E" w:rsidP="00FE6B4E">
      <w:pPr>
        <w:rPr>
          <w:cs/>
        </w:rPr>
      </w:pPr>
      <w:r>
        <w:rPr>
          <w:rFonts w:hint="cs"/>
          <w:cs/>
        </w:rPr>
        <w:t>โสตทัศนวัสดุ รวมถึงการจัดการข้อมูลตัวเลือก</w:t>
      </w:r>
      <w:proofErr w:type="spellStart"/>
      <w:r>
        <w:rPr>
          <w:rFonts w:hint="cs"/>
          <w:cs/>
        </w:rPr>
        <w:t>ต่างๆ</w:t>
      </w:r>
      <w:proofErr w:type="spellEnd"/>
      <w:r>
        <w:rPr>
          <w:rFonts w:hint="cs"/>
          <w:cs/>
        </w:rPr>
        <w:t xml:space="preserve"> หากขาดการทำงานในส่วนของมอดูการจัดการข้อมูลพื้นฐานนี้ ระบบก็ไม่สามารถดำเนินการทำงาน</w:t>
      </w:r>
      <w:proofErr w:type="spellStart"/>
      <w:r>
        <w:rPr>
          <w:rFonts w:hint="cs"/>
          <w:cs/>
        </w:rPr>
        <w:t>ต่างๆ</w:t>
      </w:r>
      <w:proofErr w:type="spellEnd"/>
      <w:r>
        <w:rPr>
          <w:rFonts w:hint="cs"/>
          <w:cs/>
        </w:rPr>
        <w:t>ในระบบได้</w:t>
      </w:r>
    </w:p>
    <w:p w:rsidR="00E75826" w:rsidRDefault="00021FC3" w:rsidP="009806C8">
      <w:pPr>
        <w:pStyle w:val="4"/>
      </w:pPr>
      <w:r>
        <w:rPr>
          <w:rFonts w:hint="cs"/>
          <w:cs/>
        </w:rPr>
        <w:t>จัดการโสตทัศนวัสดุ</w:t>
      </w:r>
    </w:p>
    <w:p w:rsidR="00FE6B4E" w:rsidRDefault="00FE6B4E" w:rsidP="00021FC3">
      <w:pPr>
        <w:ind w:left="720"/>
      </w:pPr>
      <w:r>
        <w:rPr>
          <w:rFonts w:hint="cs"/>
          <w:cs/>
        </w:rPr>
        <w:t>เพื่อที่จะให้มีข้อมูลของโสตทัศนวัสดุนั้น ต้องมีการจัดการข้อมูลผ่านหน้าการจัดการโสตทัศนวัสดุ</w:t>
      </w:r>
    </w:p>
    <w:p w:rsidR="00282EBE" w:rsidRDefault="00441486" w:rsidP="00FE6B4E">
      <w:r>
        <w:rPr>
          <w:rFonts w:hint="cs"/>
          <w:cs/>
        </w:rPr>
        <w:t>โดย</w:t>
      </w:r>
      <w:r w:rsidR="00282EBE">
        <w:rPr>
          <w:rFonts w:hint="cs"/>
          <w:cs/>
        </w:rPr>
        <w:t>หน้านี้จะช่วยจัดการการเพิ่ม ลบ และแก้ไขข้อมูลของโสตทัศนวัสดุดังปรากฏในภาพที่</w:t>
      </w:r>
      <w:r w:rsidR="003B05CF">
        <w:t xml:space="preserve"> 4-8</w:t>
      </w:r>
    </w:p>
    <w:p w:rsidR="00FE6B4E" w:rsidRDefault="00907D3B" w:rsidP="00934020">
      <w:pPr>
        <w:jc w:val="center"/>
        <w:rPr>
          <w:cs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5495925" cy="3752850"/>
            <wp:effectExtent l="19050" t="19050" r="9525" b="0"/>
            <wp:docPr id="42" name="Picture 42" descr="จัดการโสต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จัดการโสตฯ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7528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E6B4E" w:rsidRDefault="00282EBE" w:rsidP="00282EBE">
      <w:pPr>
        <w:ind w:left="720"/>
        <w:jc w:val="center"/>
      </w:pPr>
      <w:r>
        <w:rPr>
          <w:rFonts w:hint="cs"/>
          <w:cs/>
        </w:rPr>
        <w:t>ภาพที่ 4-</w:t>
      </w:r>
      <w:r w:rsidR="003B05CF">
        <w:rPr>
          <w:rFonts w:hint="cs"/>
          <w:cs/>
        </w:rPr>
        <w:t>8</w:t>
      </w:r>
      <w:r>
        <w:rPr>
          <w:rFonts w:hint="cs"/>
          <w:cs/>
        </w:rPr>
        <w:t xml:space="preserve"> มอดูลการจัดการข้อมูลพื้นฐาน</w:t>
      </w:r>
      <w:r>
        <w:t xml:space="preserve"> </w:t>
      </w:r>
      <w:r>
        <w:rPr>
          <w:rFonts w:hint="cs"/>
          <w:cs/>
        </w:rPr>
        <w:t>หน้าจัดการโสตทัศนวัสดุ</w:t>
      </w:r>
    </w:p>
    <w:p w:rsidR="00F31C45" w:rsidRPr="00282EBE" w:rsidRDefault="00F31C45" w:rsidP="00282EBE">
      <w:pPr>
        <w:ind w:left="720"/>
        <w:jc w:val="center"/>
        <w:rPr>
          <w:cs/>
        </w:rPr>
      </w:pPr>
    </w:p>
    <w:p w:rsidR="00021FC3" w:rsidRDefault="00021FC3" w:rsidP="009806C8">
      <w:pPr>
        <w:pStyle w:val="4"/>
      </w:pPr>
      <w:r>
        <w:rPr>
          <w:rFonts w:hint="cs"/>
          <w:cs/>
        </w:rPr>
        <w:t>จัดการผู้แต่ง</w:t>
      </w:r>
    </w:p>
    <w:p w:rsidR="00934020" w:rsidRDefault="00934020" w:rsidP="00934020">
      <w:r>
        <w:tab/>
      </w:r>
      <w:r>
        <w:rPr>
          <w:rFonts w:hint="cs"/>
          <w:cs/>
        </w:rPr>
        <w:t>ในการที่จะลงทะเบียนหนังสือนั้น</w:t>
      </w:r>
      <w:r w:rsidR="003B05CF">
        <w:rPr>
          <w:rFonts w:hint="cs"/>
          <w:cs/>
        </w:rPr>
        <w:t>จะ</w:t>
      </w:r>
      <w:r>
        <w:rPr>
          <w:rFonts w:hint="cs"/>
          <w:cs/>
        </w:rPr>
        <w:t>มีการเลือกข้อมูลผู้แต่งโดยหน้านี้จะเป็นการจัดการข้อมูลผู้แต่ง โดยหน้านี้จะช่วยจัดการการเพิ่ม ลบ และแก้ไขข้อมูลของผู้แต่งดังปรากฏในภาพที่</w:t>
      </w:r>
      <w:r>
        <w:t xml:space="preserve"> 4-</w:t>
      </w:r>
      <w:r w:rsidR="003B05CF">
        <w:t>9</w:t>
      </w:r>
    </w:p>
    <w:p w:rsidR="00934020" w:rsidRDefault="00907D3B" w:rsidP="00934020">
      <w:pPr>
        <w:jc w:val="center"/>
      </w:pPr>
      <w:r>
        <w:rPr>
          <w:noProof/>
        </w:rPr>
        <w:drawing>
          <wp:inline distT="0" distB="0" distL="0" distR="0">
            <wp:extent cx="5257800" cy="2657475"/>
            <wp:effectExtent l="19050" t="19050" r="0" b="9525"/>
            <wp:docPr id="43" name="Picture 43" descr="จัดการผู้แต่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จัดการผู้แต่ง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57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34020" w:rsidRDefault="00934020" w:rsidP="00934020">
      <w:pPr>
        <w:jc w:val="center"/>
        <w:rPr>
          <w:cs/>
        </w:rPr>
      </w:pPr>
      <w:r>
        <w:rPr>
          <w:rFonts w:hint="cs"/>
          <w:cs/>
        </w:rPr>
        <w:t>ภาพที่ 4-</w:t>
      </w:r>
      <w:r w:rsidR="003B05CF">
        <w:rPr>
          <w:rFonts w:hint="cs"/>
          <w:cs/>
        </w:rPr>
        <w:t>9</w:t>
      </w:r>
      <w:r>
        <w:rPr>
          <w:rFonts w:hint="cs"/>
          <w:cs/>
        </w:rPr>
        <w:t xml:space="preserve"> มอดูลการจัดการข้อมูลพื้นฐาน</w:t>
      </w:r>
      <w:r>
        <w:t xml:space="preserve"> </w:t>
      </w:r>
      <w:r>
        <w:rPr>
          <w:rFonts w:hint="cs"/>
          <w:cs/>
        </w:rPr>
        <w:t>หน้าจัดการผู้แต่ง</w:t>
      </w:r>
    </w:p>
    <w:p w:rsidR="00021FC3" w:rsidRDefault="00021FC3" w:rsidP="009806C8">
      <w:pPr>
        <w:pStyle w:val="4"/>
      </w:pPr>
      <w:r>
        <w:rPr>
          <w:rFonts w:hint="cs"/>
          <w:cs/>
        </w:rPr>
        <w:lastRenderedPageBreak/>
        <w:t>จัดการสำนักพิมพ์</w:t>
      </w:r>
    </w:p>
    <w:p w:rsidR="003B05CF" w:rsidRDefault="003B05CF" w:rsidP="00021FC3">
      <w:pPr>
        <w:ind w:left="720"/>
      </w:pPr>
      <w:r>
        <w:rPr>
          <w:rFonts w:hint="cs"/>
          <w:cs/>
        </w:rPr>
        <w:t>ในการที่จะลงทะเบียนหนังสือนั้นจะมีการเลือกข้อมูลสำนักพิมพ์โดยหน้านี้จะเป็นการจัดการข้อมูล</w:t>
      </w:r>
    </w:p>
    <w:p w:rsidR="003B05CF" w:rsidRDefault="003B05CF" w:rsidP="003B05CF">
      <w:r>
        <w:rPr>
          <w:rFonts w:hint="cs"/>
          <w:cs/>
        </w:rPr>
        <w:t>สำนักพิมพ์ โดยหน้านี้จะช่วยจัดการการเพิ่ม ลบ และแก้ไขข้อมูลของสำนักพิมพ์ดังปรากฏในภาพที่</w:t>
      </w:r>
      <w:r>
        <w:t xml:space="preserve"> 4-10</w:t>
      </w:r>
    </w:p>
    <w:p w:rsidR="003B05CF" w:rsidRDefault="00907D3B" w:rsidP="003B05CF">
      <w:pPr>
        <w:jc w:val="center"/>
      </w:pPr>
      <w:r>
        <w:rPr>
          <w:noProof/>
        </w:rPr>
        <w:drawing>
          <wp:inline distT="0" distB="0" distL="0" distR="0">
            <wp:extent cx="5629275" cy="3057525"/>
            <wp:effectExtent l="19050" t="19050" r="9525" b="9525"/>
            <wp:docPr id="44" name="Picture 44" descr="จัดการสำนักพิมพ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จัดการสำนักพิมพ์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057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B05CF" w:rsidRDefault="003B05CF" w:rsidP="003B05CF">
      <w:pPr>
        <w:jc w:val="center"/>
      </w:pPr>
      <w:r>
        <w:rPr>
          <w:rFonts w:hint="cs"/>
          <w:cs/>
        </w:rPr>
        <w:t>ภาพที่ 4-10 มอดูลการจัดการข้อมูลพื้นฐาน</w:t>
      </w:r>
      <w:r>
        <w:t xml:space="preserve"> </w:t>
      </w:r>
      <w:r>
        <w:rPr>
          <w:rFonts w:hint="cs"/>
          <w:cs/>
        </w:rPr>
        <w:t>หน้าจัดการสำนักพิมพ์</w:t>
      </w:r>
    </w:p>
    <w:p w:rsidR="00F31C45" w:rsidRDefault="00F31C45" w:rsidP="003B05CF">
      <w:pPr>
        <w:jc w:val="center"/>
        <w:rPr>
          <w:cs/>
        </w:rPr>
      </w:pPr>
    </w:p>
    <w:p w:rsidR="00021FC3" w:rsidRDefault="00021FC3" w:rsidP="009806C8">
      <w:pPr>
        <w:pStyle w:val="4"/>
      </w:pPr>
      <w:r>
        <w:rPr>
          <w:rFonts w:hint="cs"/>
          <w:cs/>
        </w:rPr>
        <w:t>จัดการผู้ใช้งาน</w:t>
      </w:r>
    </w:p>
    <w:p w:rsidR="00F55566" w:rsidRDefault="003B05CF" w:rsidP="003B05CF">
      <w:r>
        <w:rPr>
          <w:rFonts w:hint="cs"/>
          <w:cs/>
        </w:rPr>
        <w:tab/>
        <w:t>ในหน้านี้เป็นการจัดการข้อมูลเกี่ยวกับผู้ใช้งานระบบ โดยการทำงานหน้านี้จะเป็นหน้าที่ของบรรณารักษ์ที่จะต้องลงทะเบียน</w:t>
      </w:r>
      <w:r w:rsidR="00F55566">
        <w:rPr>
          <w:rFonts w:hint="cs"/>
          <w:cs/>
        </w:rPr>
        <w:t xml:space="preserve">ให้กับพนักงานที่ต้องการใช้ระบบ โดยการทำงานของหน้านี้จะประกอบไปด้วย 2 ส่วน คือ </w:t>
      </w:r>
    </w:p>
    <w:p w:rsidR="00F55566" w:rsidRDefault="00F55566" w:rsidP="00F55566">
      <w:pPr>
        <w:ind w:firstLine="720"/>
      </w:pPr>
      <w:r>
        <w:rPr>
          <w:rFonts w:hint="cs"/>
          <w:cs/>
        </w:rPr>
        <w:t>1 การเพิ่มรายการผู้ใช้งาน</w:t>
      </w:r>
    </w:p>
    <w:p w:rsidR="00F55566" w:rsidRDefault="00F55566" w:rsidP="00F55566">
      <w:pPr>
        <w:ind w:firstLine="720"/>
      </w:pPr>
      <w:r>
        <w:rPr>
          <w:rFonts w:hint="cs"/>
          <w:cs/>
        </w:rPr>
        <w:t>ในส่วนนี้จะเป็นการเพิ่มผู้ใช้งานเข้าระบบโดยจะเป็นพนักงานที่สามารถเพิ่มเข้าได้เป็น 2 ประเภทคือ พนักงานประจำ/ชั่วคราว และพนักงานสัญญาจ้าง โดยหน้าจอแสดงการทำงานของส่วนนี้จะปรากฏดังภาพที่ 4-11</w:t>
      </w:r>
    </w:p>
    <w:p w:rsidR="00F55566" w:rsidRDefault="00F55566" w:rsidP="00F55566">
      <w:pPr>
        <w:ind w:firstLine="720"/>
      </w:pPr>
    </w:p>
    <w:p w:rsidR="00F55566" w:rsidRDefault="00907D3B" w:rsidP="00F55566">
      <w:r>
        <w:rPr>
          <w:rFonts w:hint="cs"/>
          <w:noProof/>
        </w:rPr>
        <w:lastRenderedPageBreak/>
        <w:drawing>
          <wp:inline distT="0" distB="0" distL="0" distR="0">
            <wp:extent cx="5638800" cy="1419225"/>
            <wp:effectExtent l="19050" t="19050" r="0" b="9525"/>
            <wp:docPr id="45" name="Picture 45" descr="จัดการผู้ใช้งาน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จัดการผู้ใช้งาน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419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55566" w:rsidRDefault="00F55566" w:rsidP="00F55566">
      <w:pPr>
        <w:jc w:val="center"/>
      </w:pPr>
      <w:r>
        <w:rPr>
          <w:rFonts w:hint="cs"/>
          <w:cs/>
        </w:rPr>
        <w:t>ภาพที่ 4-</w:t>
      </w:r>
      <w:r w:rsidR="00B0054A">
        <w:rPr>
          <w:rFonts w:hint="cs"/>
          <w:cs/>
        </w:rPr>
        <w:t>11</w:t>
      </w:r>
      <w:r>
        <w:rPr>
          <w:rFonts w:hint="cs"/>
          <w:cs/>
        </w:rPr>
        <w:t xml:space="preserve"> มอดูลการจัดการข้อมูลพื้นฐาน</w:t>
      </w:r>
      <w:r>
        <w:t xml:space="preserve"> </w:t>
      </w:r>
      <w:r>
        <w:rPr>
          <w:rFonts w:hint="cs"/>
          <w:cs/>
        </w:rPr>
        <w:t>หน้าจัดการผู้ใช้งานส่วนของการเพิ่มผู้ใช้งาน</w:t>
      </w:r>
    </w:p>
    <w:p w:rsidR="003B05CF" w:rsidRDefault="00F55566" w:rsidP="00F55566">
      <w:pPr>
        <w:ind w:firstLine="720"/>
      </w:pPr>
      <w:r>
        <w:rPr>
          <w:rFonts w:hint="cs"/>
          <w:cs/>
        </w:rPr>
        <w:t>2 รายการผู้ใช้งาน</w:t>
      </w:r>
    </w:p>
    <w:p w:rsidR="00F55566" w:rsidRDefault="00F55566" w:rsidP="003B05CF">
      <w:r>
        <w:rPr>
          <w:rFonts w:hint="cs"/>
          <w:cs/>
        </w:rPr>
        <w:tab/>
        <w:t>ในส่วนนี้จะเป็นการแสดงรายชื่อผู้ใช้งาน โดยการทำงานของส่วนนี้ก็จะเป็นการแสดงรายการ</w:t>
      </w:r>
    </w:p>
    <w:p w:rsidR="00F55566" w:rsidRDefault="00F55566" w:rsidP="003B05CF">
      <w:r>
        <w:rPr>
          <w:rFonts w:hint="cs"/>
          <w:cs/>
        </w:rPr>
        <w:t xml:space="preserve">การลบ </w:t>
      </w:r>
      <w:r w:rsidR="009806C8">
        <w:rPr>
          <w:rFonts w:hint="cs"/>
          <w:cs/>
        </w:rPr>
        <w:t>และแก้ไขข้อมูล โดยหน้าจอส่วนนี้จะปรากฏดังภาพ</w:t>
      </w:r>
      <w:r w:rsidR="00B0054A">
        <w:rPr>
          <w:rFonts w:hint="cs"/>
          <w:cs/>
        </w:rPr>
        <w:t>ที่ 4-12</w:t>
      </w:r>
    </w:p>
    <w:p w:rsidR="009806C8" w:rsidRDefault="00907D3B" w:rsidP="003B05CF">
      <w:r>
        <w:rPr>
          <w:noProof/>
        </w:rPr>
        <w:drawing>
          <wp:inline distT="0" distB="0" distL="0" distR="0">
            <wp:extent cx="5629275" cy="4057650"/>
            <wp:effectExtent l="19050" t="19050" r="9525" b="0"/>
            <wp:docPr id="46" name="Picture 46" descr="จัดการผู้ใช้งาน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จัดการผู้ใช้งาน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0576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806C8" w:rsidRDefault="009806C8" w:rsidP="009806C8">
      <w:pPr>
        <w:jc w:val="center"/>
      </w:pPr>
      <w:r>
        <w:rPr>
          <w:rFonts w:hint="cs"/>
          <w:cs/>
        </w:rPr>
        <w:t>ภาพที่ 4-1</w:t>
      </w:r>
      <w:r w:rsidR="00B0054A">
        <w:rPr>
          <w:rFonts w:hint="cs"/>
          <w:cs/>
        </w:rPr>
        <w:t>2</w:t>
      </w:r>
      <w:r>
        <w:rPr>
          <w:rFonts w:hint="cs"/>
          <w:cs/>
        </w:rPr>
        <w:t xml:space="preserve"> มอดูลการจัดการข้อมูลพื้นฐาน</w:t>
      </w:r>
      <w:r>
        <w:t xml:space="preserve"> </w:t>
      </w:r>
      <w:r>
        <w:rPr>
          <w:rFonts w:hint="cs"/>
          <w:cs/>
        </w:rPr>
        <w:t>หน้าจัดการผู้ใช้งานส่วนของการแสดงรายการ</w:t>
      </w:r>
    </w:p>
    <w:p w:rsidR="00021FC3" w:rsidRDefault="009806C8" w:rsidP="009806C8">
      <w:pPr>
        <w:pStyle w:val="4"/>
      </w:pPr>
      <w:r>
        <w:rPr>
          <w:cs/>
        </w:rPr>
        <w:br w:type="page"/>
      </w:r>
      <w:r w:rsidR="00021FC3">
        <w:rPr>
          <w:rFonts w:hint="cs"/>
          <w:cs/>
        </w:rPr>
        <w:lastRenderedPageBreak/>
        <w:t>จัดการบาร์โค้ด</w:t>
      </w:r>
    </w:p>
    <w:p w:rsidR="00B0054A" w:rsidRDefault="00B0054A" w:rsidP="00B0054A">
      <w:pPr>
        <w:ind w:left="720"/>
      </w:pPr>
      <w:r>
        <w:rPr>
          <w:rFonts w:hint="cs"/>
          <w:cs/>
        </w:rPr>
        <w:t>ในหน้านี้จะเป็นการจัดการบาร์โค้ดจากข้อมูลหนังสือ วารสาร และโสตทัศนวัสดุที่เพิ่มเข้าไปใน</w:t>
      </w:r>
    </w:p>
    <w:p w:rsidR="00B0054A" w:rsidRDefault="00B0054A" w:rsidP="00B0054A">
      <w:r>
        <w:rPr>
          <w:rFonts w:hint="cs"/>
          <w:cs/>
        </w:rPr>
        <w:t>ระบบ โดยการทำงานของหน้านี้เราก็จะทำการเลือกบาร์โค้ดที่ต้องการ แล้วกดปุ่มยืนยันดังภาพที่ 4-13</w:t>
      </w:r>
    </w:p>
    <w:p w:rsidR="00B0054A" w:rsidRDefault="00B0054A" w:rsidP="00B0054A">
      <w:r>
        <w:rPr>
          <w:rFonts w:hint="cs"/>
          <w:cs/>
        </w:rPr>
        <w:t xml:space="preserve">ระบบก็จะแสดงรตัวอย่างของรูปแบบบาร์โค้ดที่จะทำการปริ้นดังภาพที่ 4-14 หากบรรณารักษ์ตรวจสอบว่าได้บาร์โค้ดที่ต้องการแล้วให้กดปุ่มสั่งพิมพ์เพื่อที่ระบบจะแสดงหน้า </w:t>
      </w:r>
      <w:r>
        <w:t xml:space="preserve">print preview </w:t>
      </w:r>
      <w:r>
        <w:rPr>
          <w:rFonts w:hint="cs"/>
          <w:cs/>
        </w:rPr>
        <w:t>ดังภาพที่ 4-15</w:t>
      </w:r>
    </w:p>
    <w:p w:rsidR="00B0054A" w:rsidRDefault="00907D3B" w:rsidP="00B0054A">
      <w:r>
        <w:rPr>
          <w:rFonts w:hint="cs"/>
          <w:noProof/>
        </w:rPr>
        <w:drawing>
          <wp:inline distT="0" distB="0" distL="0" distR="0">
            <wp:extent cx="5581650" cy="2828925"/>
            <wp:effectExtent l="19050" t="19050" r="0" b="9525"/>
            <wp:docPr id="47" name="Picture 47" descr="จัดการบาร์โค้ด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จัดการบาร์โค้ด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8289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0054A" w:rsidRDefault="00B0054A" w:rsidP="00B0054A">
      <w:pPr>
        <w:jc w:val="center"/>
      </w:pPr>
      <w:r>
        <w:rPr>
          <w:rFonts w:hint="cs"/>
          <w:cs/>
        </w:rPr>
        <w:t>ภาพที่ 4-13 มอดูลการจัดการข้อมูลพื้นฐาน</w:t>
      </w:r>
      <w:r>
        <w:t xml:space="preserve"> </w:t>
      </w:r>
      <w:r>
        <w:rPr>
          <w:rFonts w:hint="cs"/>
          <w:cs/>
        </w:rPr>
        <w:t>หน้าจัดการ</w:t>
      </w:r>
      <w:r w:rsidR="00F31C45">
        <w:rPr>
          <w:rFonts w:hint="cs"/>
          <w:cs/>
        </w:rPr>
        <w:t>บาร์โค้ด</w:t>
      </w:r>
      <w:r>
        <w:rPr>
          <w:rFonts w:hint="cs"/>
          <w:cs/>
        </w:rPr>
        <w:t>ส่วน</w:t>
      </w:r>
      <w:r w:rsidR="00F31C45">
        <w:rPr>
          <w:rFonts w:hint="cs"/>
          <w:cs/>
        </w:rPr>
        <w:t>เลือกบาร์โค้ด</w:t>
      </w:r>
    </w:p>
    <w:p w:rsidR="00F31C45" w:rsidRDefault="00907D3B" w:rsidP="00B0054A">
      <w:pPr>
        <w:jc w:val="center"/>
      </w:pPr>
      <w:r>
        <w:rPr>
          <w:rFonts w:hint="cs"/>
          <w:noProof/>
        </w:rPr>
        <w:drawing>
          <wp:inline distT="0" distB="0" distL="0" distR="0">
            <wp:extent cx="5638800" cy="2447925"/>
            <wp:effectExtent l="0" t="0" r="0" b="0"/>
            <wp:docPr id="48" name="Picture 48" descr="จัดการบาร์โค้ด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จัดการบาร์โค้ด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054A">
        <w:rPr>
          <w:rFonts w:hint="cs"/>
          <w:cs/>
        </w:rPr>
        <w:t xml:space="preserve">ภาพที่ 4-14 </w:t>
      </w:r>
      <w:r w:rsidR="00F31C45">
        <w:rPr>
          <w:rFonts w:hint="cs"/>
          <w:cs/>
        </w:rPr>
        <w:t>มอดูลการจัดการข้อมูลพื้นฐาน</w:t>
      </w:r>
      <w:r w:rsidR="00F31C45">
        <w:t xml:space="preserve"> </w:t>
      </w:r>
      <w:r w:rsidR="00F31C45">
        <w:rPr>
          <w:rFonts w:hint="cs"/>
          <w:cs/>
        </w:rPr>
        <w:t>หน้าจัดการบาร์โค้ดส่วนการแสดงรูปแบบบาร์โค้ด</w:t>
      </w:r>
    </w:p>
    <w:p w:rsidR="00B0054A" w:rsidRDefault="00907D3B" w:rsidP="00B0054A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2581275"/>
            <wp:effectExtent l="19050" t="19050" r="0" b="9525"/>
            <wp:docPr id="49" name="Picture 49" descr="จัดการบาร์โค้ด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จัดการบาร์โค้ด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812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0054A" w:rsidRDefault="00B0054A" w:rsidP="00B0054A">
      <w:pPr>
        <w:jc w:val="center"/>
      </w:pPr>
      <w:r>
        <w:rPr>
          <w:rFonts w:hint="cs"/>
          <w:cs/>
        </w:rPr>
        <w:t>ภาพที่ 4-1</w:t>
      </w:r>
      <w:r w:rsidR="00F31C45">
        <w:rPr>
          <w:rFonts w:hint="cs"/>
          <w:cs/>
        </w:rPr>
        <w:t>5</w:t>
      </w:r>
      <w:r>
        <w:rPr>
          <w:rFonts w:hint="cs"/>
          <w:cs/>
        </w:rPr>
        <w:t xml:space="preserve"> </w:t>
      </w:r>
      <w:r w:rsidR="00F31C45">
        <w:rPr>
          <w:rFonts w:hint="cs"/>
          <w:cs/>
        </w:rPr>
        <w:t>มอดูลการจัดการข้อมูลพื้นฐาน</w:t>
      </w:r>
      <w:r w:rsidR="00F31C45">
        <w:t xml:space="preserve"> </w:t>
      </w:r>
      <w:r w:rsidR="00F31C45">
        <w:rPr>
          <w:rFonts w:hint="cs"/>
          <w:cs/>
        </w:rPr>
        <w:t>หน้าจัดการบาร์โค้ดส่วน</w:t>
      </w:r>
      <w:r w:rsidR="00F31C45">
        <w:t>Print preview</w:t>
      </w:r>
    </w:p>
    <w:p w:rsidR="00B0054A" w:rsidRDefault="00B0054A" w:rsidP="00B0054A">
      <w:pPr>
        <w:jc w:val="center"/>
      </w:pPr>
    </w:p>
    <w:p w:rsidR="00021FC3" w:rsidRDefault="00021FC3" w:rsidP="009806C8">
      <w:pPr>
        <w:pStyle w:val="4"/>
      </w:pPr>
      <w:r>
        <w:rPr>
          <w:rFonts w:hint="cs"/>
          <w:cs/>
        </w:rPr>
        <w:t>จัดการรูปภาพโฆษณา</w:t>
      </w:r>
    </w:p>
    <w:p w:rsidR="00A227D0" w:rsidRDefault="00F31C45" w:rsidP="00F31C45">
      <w:pPr>
        <w:ind w:left="720"/>
      </w:pPr>
      <w:r>
        <w:rPr>
          <w:rFonts w:hint="cs"/>
          <w:cs/>
        </w:rPr>
        <w:t>ในหน้านี้จะเป็นการ</w:t>
      </w:r>
      <w:proofErr w:type="spellStart"/>
      <w:r>
        <w:rPr>
          <w:rFonts w:hint="cs"/>
          <w:cs/>
        </w:rPr>
        <w:t>อัปโห</w:t>
      </w:r>
      <w:proofErr w:type="spellEnd"/>
      <w:r>
        <w:rPr>
          <w:rFonts w:hint="cs"/>
          <w:cs/>
        </w:rPr>
        <w:t>ลด</w:t>
      </w:r>
      <w:r w:rsidR="00A227D0">
        <w:rPr>
          <w:rFonts w:hint="cs"/>
          <w:cs/>
        </w:rPr>
        <w:t>รูปภาพ โดยการทำงานจะเป็น 2 ส่วนคือการนำเข้ารูปภาพ และการ</w:t>
      </w:r>
    </w:p>
    <w:p w:rsidR="00F31C45" w:rsidRDefault="00A227D0" w:rsidP="00A227D0">
      <w:r>
        <w:rPr>
          <w:rFonts w:hint="cs"/>
          <w:cs/>
        </w:rPr>
        <w:t>แสดงรายการรูปภาพดังภาพที่ 4-16 เพื่อไปใช้ในการแสดงภาพหน้าโฮมเพจดังภาพที่</w:t>
      </w:r>
      <w:r w:rsidR="00345805">
        <w:rPr>
          <w:rFonts w:hint="cs"/>
          <w:cs/>
        </w:rPr>
        <w:t xml:space="preserve"> </w:t>
      </w:r>
      <w:r>
        <w:rPr>
          <w:rFonts w:hint="cs"/>
          <w:cs/>
        </w:rPr>
        <w:t>4-17</w:t>
      </w:r>
    </w:p>
    <w:p w:rsidR="00A227D0" w:rsidRDefault="00907D3B" w:rsidP="00A227D0">
      <w:r>
        <w:rPr>
          <w:rFonts w:hint="cs"/>
          <w:noProof/>
        </w:rPr>
        <w:drawing>
          <wp:inline distT="0" distB="0" distL="0" distR="0">
            <wp:extent cx="5629275" cy="3448050"/>
            <wp:effectExtent l="0" t="0" r="0" b="0"/>
            <wp:docPr id="50" name="Picture 50" descr="up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uploa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7D0" w:rsidRDefault="00A227D0" w:rsidP="00A227D0">
      <w:pPr>
        <w:jc w:val="center"/>
      </w:pPr>
      <w:r>
        <w:rPr>
          <w:rFonts w:hint="cs"/>
          <w:cs/>
        </w:rPr>
        <w:t>ภาพที่ 4-1</w:t>
      </w:r>
      <w:r w:rsidR="004D5FF4">
        <w:rPr>
          <w:rFonts w:hint="cs"/>
          <w:cs/>
        </w:rPr>
        <w:t>6</w:t>
      </w:r>
      <w:r>
        <w:rPr>
          <w:rFonts w:hint="cs"/>
          <w:cs/>
        </w:rPr>
        <w:t xml:space="preserve"> มอดูลการจัดการข้อมูลพื้นฐาน</w:t>
      </w:r>
      <w:r>
        <w:t xml:space="preserve"> </w:t>
      </w:r>
      <w:r>
        <w:rPr>
          <w:rFonts w:hint="cs"/>
          <w:cs/>
        </w:rPr>
        <w:t>หน้าจัดการ</w:t>
      </w:r>
      <w:r w:rsidR="004D5FF4">
        <w:rPr>
          <w:rFonts w:hint="cs"/>
          <w:cs/>
        </w:rPr>
        <w:t>รูปภาพโฆษณา</w:t>
      </w:r>
    </w:p>
    <w:p w:rsidR="00345805" w:rsidRDefault="00907D3B" w:rsidP="00A227D0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>
            <wp:extent cx="5638800" cy="3200400"/>
            <wp:effectExtent l="19050" t="19050" r="0" b="0"/>
            <wp:docPr id="51" name="Picture 51" descr="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om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00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45805" w:rsidRDefault="00345805" w:rsidP="00345805">
      <w:pPr>
        <w:jc w:val="center"/>
      </w:pPr>
      <w:r>
        <w:rPr>
          <w:rFonts w:hint="cs"/>
          <w:cs/>
        </w:rPr>
        <w:t>ภาพที่ 4-17 มอดูลการจัดการข้อมูลพื้นฐาน</w:t>
      </w:r>
      <w:r>
        <w:t xml:space="preserve"> </w:t>
      </w:r>
      <w:r>
        <w:rPr>
          <w:rFonts w:hint="cs"/>
          <w:cs/>
        </w:rPr>
        <w:t>การแสดงภาพหน้าโฮมเพจ</w:t>
      </w:r>
    </w:p>
    <w:p w:rsidR="00345805" w:rsidRDefault="00345805" w:rsidP="00345805">
      <w:r>
        <w:rPr>
          <w:rFonts w:hint="cs"/>
          <w:cs/>
        </w:rPr>
        <w:tab/>
        <w:t>ในส่วนของการแสดงภาพหน้าโฮมเพจนั้น บรรณรักษ์สามารถกดปุ่มรูปภาพด้านขวาล่างเพื่อที่จะเลือกรูปภาพที่จะใช้แสดง หรือยกเลิกรูปภาพที่ใช้แสดงดังภาพที่ 4-18</w:t>
      </w:r>
    </w:p>
    <w:p w:rsidR="00345805" w:rsidRDefault="00907D3B" w:rsidP="00345805">
      <w:r>
        <w:rPr>
          <w:rFonts w:hint="cs"/>
          <w:noProof/>
        </w:rPr>
        <w:drawing>
          <wp:inline distT="0" distB="0" distL="0" distR="0">
            <wp:extent cx="5629275" cy="3733800"/>
            <wp:effectExtent l="19050" t="19050" r="9525" b="0"/>
            <wp:docPr id="52" name="Picture 52" descr="Hom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ome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7338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45805" w:rsidRPr="00345805" w:rsidRDefault="00345805" w:rsidP="00345805">
      <w:pPr>
        <w:jc w:val="center"/>
        <w:rPr>
          <w:cs/>
        </w:rPr>
      </w:pPr>
      <w:r>
        <w:rPr>
          <w:rFonts w:hint="cs"/>
          <w:cs/>
        </w:rPr>
        <w:t>ภาพที่ 4-16 มอดูลการจัดการข้อมูลพื้นฐาน</w:t>
      </w:r>
      <w:r>
        <w:t xml:space="preserve"> </w:t>
      </w:r>
      <w:r>
        <w:rPr>
          <w:rFonts w:hint="cs"/>
          <w:cs/>
        </w:rPr>
        <w:t>การเลือกรูปภาพที่จะแสดง หรือยกเลิกการแสดงหน้าโฮมเพจ</w:t>
      </w:r>
    </w:p>
    <w:p w:rsidR="00067839" w:rsidRDefault="00E75826" w:rsidP="00E75826">
      <w:pPr>
        <w:pStyle w:val="3"/>
        <w:rPr>
          <w:color w:val="000000"/>
        </w:rPr>
      </w:pPr>
      <w:r w:rsidRPr="0028443E">
        <w:rPr>
          <w:color w:val="000000"/>
          <w:cs/>
        </w:rPr>
        <w:lastRenderedPageBreak/>
        <w:t>มอดูลการน</w:t>
      </w:r>
      <w:r w:rsidRPr="0028443E">
        <w:rPr>
          <w:rFonts w:hint="cs"/>
          <w:color w:val="000000"/>
          <w:cs/>
        </w:rPr>
        <w:t>ำออกรายงาน</w:t>
      </w:r>
    </w:p>
    <w:p w:rsidR="004B0B19" w:rsidRDefault="00345805" w:rsidP="00345805">
      <w:pPr>
        <w:ind w:left="720"/>
      </w:pPr>
      <w:r>
        <w:rPr>
          <w:rFonts w:hint="cs"/>
          <w:cs/>
        </w:rPr>
        <w:t>เป็นมอดูลที่จัดการ</w:t>
      </w:r>
      <w:r w:rsidR="004B0B19">
        <w:rPr>
          <w:rFonts w:hint="cs"/>
          <w:cs/>
        </w:rPr>
        <w:t xml:space="preserve"> และวิเคราะห์</w:t>
      </w:r>
      <w:r>
        <w:rPr>
          <w:rFonts w:hint="cs"/>
          <w:cs/>
        </w:rPr>
        <w:t>ข้อมูล</w:t>
      </w:r>
      <w:proofErr w:type="spellStart"/>
      <w:r>
        <w:rPr>
          <w:rFonts w:hint="cs"/>
          <w:cs/>
        </w:rPr>
        <w:t>ต่างๆ</w:t>
      </w:r>
      <w:proofErr w:type="spellEnd"/>
      <w:r w:rsidR="004B0B19">
        <w:rPr>
          <w:rFonts w:hint="cs"/>
          <w:cs/>
        </w:rPr>
        <w:t xml:space="preserve"> </w:t>
      </w:r>
      <w:r>
        <w:rPr>
          <w:rFonts w:hint="cs"/>
          <w:cs/>
        </w:rPr>
        <w:t>ออกมาในรูปแบบรายงาน</w:t>
      </w:r>
      <w:proofErr w:type="spellStart"/>
      <w:r w:rsidR="004B0B19">
        <w:rPr>
          <w:rFonts w:hint="cs"/>
          <w:cs/>
        </w:rPr>
        <w:t>ต่างๆ</w:t>
      </w:r>
      <w:proofErr w:type="spellEnd"/>
      <w:r w:rsidR="004B0B19">
        <w:rPr>
          <w:rFonts w:hint="cs"/>
          <w:cs/>
        </w:rPr>
        <w:t>เพื่อประกอบการ</w:t>
      </w:r>
    </w:p>
    <w:p w:rsidR="009806C8" w:rsidRPr="009806C8" w:rsidRDefault="004B0B19" w:rsidP="004B0B19">
      <w:pPr>
        <w:rPr>
          <w:cs/>
        </w:rPr>
      </w:pPr>
      <w:r>
        <w:rPr>
          <w:rFonts w:hint="cs"/>
          <w:cs/>
        </w:rPr>
        <w:t>ตัดสินใจ</w:t>
      </w:r>
      <w:r w:rsidR="00345805">
        <w:rPr>
          <w:rFonts w:hint="cs"/>
          <w:cs/>
        </w:rPr>
        <w:t xml:space="preserve"> โดย</w:t>
      </w:r>
      <w:r w:rsidR="00A014DF">
        <w:rPr>
          <w:rFonts w:hint="cs"/>
          <w:cs/>
        </w:rPr>
        <w:t>การนำออกรายงานจะเป็นรูปแบบ</w:t>
      </w:r>
      <w:r w:rsidR="00A014DF">
        <w:t xml:space="preserve">excel </w:t>
      </w:r>
      <w:r w:rsidR="00A014DF">
        <w:rPr>
          <w:rFonts w:hint="cs"/>
          <w:cs/>
        </w:rPr>
        <w:t>ตัวอย่าง</w:t>
      </w:r>
      <w:r>
        <w:rPr>
          <w:rFonts w:hint="cs"/>
          <w:cs/>
        </w:rPr>
        <w:t>รายงาน</w:t>
      </w:r>
      <w:proofErr w:type="spellStart"/>
      <w:r>
        <w:rPr>
          <w:rFonts w:hint="cs"/>
          <w:cs/>
        </w:rPr>
        <w:t>ต่างๆ</w:t>
      </w:r>
      <w:proofErr w:type="spellEnd"/>
      <w:r>
        <w:rPr>
          <w:rFonts w:hint="cs"/>
          <w:cs/>
        </w:rPr>
        <w:t>จะประกอบไปด้วย</w:t>
      </w:r>
    </w:p>
    <w:p w:rsidR="00021FC3" w:rsidRDefault="00D864A2" w:rsidP="004B0B19">
      <w:pPr>
        <w:pStyle w:val="4"/>
      </w:pPr>
      <w:r>
        <w:rPr>
          <w:rFonts w:hint="cs"/>
          <w:cs/>
        </w:rPr>
        <w:t>รายงานค้างส่ง</w:t>
      </w:r>
    </w:p>
    <w:p w:rsidR="00961E47" w:rsidRDefault="00961E47" w:rsidP="00021FC3">
      <w:pPr>
        <w:ind w:left="720"/>
      </w:pPr>
      <w:r>
        <w:rPr>
          <w:rFonts w:hint="cs"/>
          <w:cs/>
        </w:rPr>
        <w:t>รายงานค้างเป็นรายงานเกี่ยวกับพนักงานที่ยังไม่ได้ส่งคืนหนังสือ วารสาร หรือโสตทัศนวัสดุที่เลย</w:t>
      </w:r>
    </w:p>
    <w:p w:rsidR="004B0B19" w:rsidRDefault="00961E47" w:rsidP="00961E47">
      <w:r>
        <w:rPr>
          <w:rFonts w:hint="cs"/>
          <w:cs/>
        </w:rPr>
        <w:t>เวลาการคืน โดยหน้ารายงานค้างส่งมีรายละเอียดดังปรากฏภาพที่ 4-17</w:t>
      </w:r>
    </w:p>
    <w:p w:rsidR="00961E47" w:rsidRDefault="00907D3B" w:rsidP="00961E47">
      <w:r>
        <w:rPr>
          <w:rFonts w:hint="cs"/>
          <w:noProof/>
        </w:rPr>
        <w:drawing>
          <wp:inline distT="0" distB="0" distL="0" distR="0">
            <wp:extent cx="5638800" cy="2771775"/>
            <wp:effectExtent l="19050" t="19050" r="0" b="9525"/>
            <wp:docPr id="53" name="Picture 53" descr="รายงานค้างส่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รายงานค้างส่ง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771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61E47" w:rsidRPr="00345805" w:rsidRDefault="00961E47" w:rsidP="00961E47">
      <w:pPr>
        <w:jc w:val="center"/>
        <w:rPr>
          <w:cs/>
        </w:rPr>
      </w:pPr>
      <w:r>
        <w:rPr>
          <w:rFonts w:hint="cs"/>
          <w:cs/>
        </w:rPr>
        <w:t>ภาพที่ 4-17 มอดูลการนำออกรายงาน</w:t>
      </w:r>
      <w:r>
        <w:t xml:space="preserve"> </w:t>
      </w:r>
      <w:r>
        <w:rPr>
          <w:rFonts w:hint="cs"/>
          <w:cs/>
        </w:rPr>
        <w:t>หน้ารายงานค้างส่ง</w:t>
      </w:r>
    </w:p>
    <w:p w:rsidR="00961E47" w:rsidRDefault="00961E47" w:rsidP="00961E47">
      <w:pPr>
        <w:rPr>
          <w:cs/>
        </w:rPr>
      </w:pPr>
    </w:p>
    <w:p w:rsidR="00021FC3" w:rsidRDefault="00D864A2" w:rsidP="004B0B19">
      <w:pPr>
        <w:pStyle w:val="4"/>
      </w:pPr>
      <w:r>
        <w:rPr>
          <w:rFonts w:hint="cs"/>
          <w:cs/>
        </w:rPr>
        <w:t>รายงานบุคคลที่ค้างส่งมากที่สุด</w:t>
      </w:r>
    </w:p>
    <w:p w:rsidR="00961E47" w:rsidRDefault="00961E47" w:rsidP="00961E47">
      <w:pPr>
        <w:ind w:left="720"/>
      </w:pPr>
      <w:r>
        <w:rPr>
          <w:rFonts w:hint="cs"/>
          <w:cs/>
        </w:rPr>
        <w:t>รายงาน</w:t>
      </w:r>
      <w:r w:rsidR="009A32C6">
        <w:rPr>
          <w:rFonts w:hint="cs"/>
          <w:cs/>
        </w:rPr>
        <w:t>บุคคลที่ค้างส่งมากที่สุด</w:t>
      </w:r>
      <w:r>
        <w:rPr>
          <w:rFonts w:hint="cs"/>
          <w:cs/>
        </w:rPr>
        <w:t xml:space="preserve">เป็นรายงานเกี่ยวกับพนักงานที่มีจำนวนครั้งการค้างส่งมากที่สุด </w:t>
      </w:r>
    </w:p>
    <w:p w:rsidR="00961E47" w:rsidRDefault="00961E47" w:rsidP="00961E47">
      <w:r>
        <w:rPr>
          <w:rFonts w:hint="cs"/>
          <w:cs/>
        </w:rPr>
        <w:t>โดยรายงานนี้จะแสดงแค่ 10 ลำดับที่ค้างส่งมากที่สุด โดยหน้ารายงานบุคคลที่ค้างส่งมากที่สุดมีรายละเอียด</w:t>
      </w:r>
    </w:p>
    <w:p w:rsidR="00961E47" w:rsidRDefault="00961E47" w:rsidP="00961E47">
      <w:r>
        <w:rPr>
          <w:rFonts w:hint="cs"/>
          <w:cs/>
        </w:rPr>
        <w:t>ดังปรากฏภาพที่ 4-18</w:t>
      </w:r>
    </w:p>
    <w:p w:rsidR="009A32C6" w:rsidRDefault="00907D3B" w:rsidP="00961E47">
      <w:r>
        <w:rPr>
          <w:rFonts w:hint="cs"/>
          <w:noProof/>
        </w:rPr>
        <w:lastRenderedPageBreak/>
        <w:drawing>
          <wp:inline distT="0" distB="0" distL="0" distR="0">
            <wp:extent cx="5638800" cy="2686050"/>
            <wp:effectExtent l="19050" t="19050" r="0" b="0"/>
            <wp:docPr id="54" name="Picture 54" descr="รายงานบุคคลที่ค้างส่งมากที่สุ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รายงานบุคคลที่ค้างส่งมากที่สุด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686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A32C6" w:rsidRPr="00345805" w:rsidRDefault="009A32C6" w:rsidP="009A32C6">
      <w:pPr>
        <w:jc w:val="center"/>
        <w:rPr>
          <w:cs/>
        </w:rPr>
      </w:pPr>
      <w:r>
        <w:rPr>
          <w:rFonts w:hint="cs"/>
          <w:cs/>
        </w:rPr>
        <w:t>ภาพที่ 4-18 มอดูลการนำออกรายงาน</w:t>
      </w:r>
      <w:r>
        <w:t xml:space="preserve"> </w:t>
      </w:r>
      <w:r>
        <w:rPr>
          <w:rFonts w:hint="cs"/>
          <w:cs/>
        </w:rPr>
        <w:t>หน้ารายงานบุคคลที่ค้างส่งมากที่สุด</w:t>
      </w:r>
    </w:p>
    <w:p w:rsidR="00961E47" w:rsidRPr="00961E47" w:rsidRDefault="00961E47" w:rsidP="00961E47">
      <w:pPr>
        <w:ind w:left="720"/>
        <w:rPr>
          <w:cs/>
        </w:rPr>
      </w:pPr>
    </w:p>
    <w:p w:rsidR="00021FC3" w:rsidRDefault="00D864A2" w:rsidP="004B0B19">
      <w:pPr>
        <w:pStyle w:val="4"/>
      </w:pPr>
      <w:r>
        <w:rPr>
          <w:rFonts w:hint="cs"/>
          <w:cs/>
        </w:rPr>
        <w:t>รายงานค่าปรับที่ค้างชำระ</w:t>
      </w:r>
    </w:p>
    <w:p w:rsidR="009A32C6" w:rsidRDefault="009A32C6" w:rsidP="009A32C6">
      <w:pPr>
        <w:ind w:left="720"/>
      </w:pPr>
      <w:r>
        <w:rPr>
          <w:rFonts w:hint="cs"/>
          <w:cs/>
        </w:rPr>
        <w:t xml:space="preserve">รายงานค่าปรับที่ค้างชำระเป็นรายงานเกี่ยวกับค้าปรับที่พนักงานไม่ได้ทำการชำระ </w:t>
      </w:r>
    </w:p>
    <w:p w:rsidR="009A32C6" w:rsidRDefault="009A32C6" w:rsidP="009A32C6">
      <w:r>
        <w:rPr>
          <w:rFonts w:hint="cs"/>
          <w:cs/>
        </w:rPr>
        <w:t>โดยหน้ารายงานค่าปรับที่ค้างชำระมีรายละเอียดดังภาพที่ 4-19</w:t>
      </w:r>
    </w:p>
    <w:p w:rsidR="009A32C6" w:rsidRDefault="00907D3B" w:rsidP="009A32C6">
      <w:r>
        <w:rPr>
          <w:rFonts w:hint="cs"/>
          <w:noProof/>
        </w:rPr>
        <w:drawing>
          <wp:inline distT="0" distB="0" distL="0" distR="0">
            <wp:extent cx="5629275" cy="3133725"/>
            <wp:effectExtent l="19050" t="19050" r="9525" b="9525"/>
            <wp:docPr id="55" name="Picture 55" descr="รายงานยอดค่าปรับที่ค้างชำร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รายงานยอดค่าปรับที่ค้างชำระ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1337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A32C6" w:rsidRPr="00345805" w:rsidRDefault="009A32C6" w:rsidP="009A32C6">
      <w:pPr>
        <w:jc w:val="center"/>
        <w:rPr>
          <w:cs/>
        </w:rPr>
      </w:pPr>
      <w:r>
        <w:rPr>
          <w:rFonts w:hint="cs"/>
          <w:cs/>
        </w:rPr>
        <w:t>ภาพที่ 4-19 มอดูลการนำออกรายงาน</w:t>
      </w:r>
      <w:r>
        <w:t xml:space="preserve"> </w:t>
      </w:r>
      <w:r>
        <w:rPr>
          <w:rFonts w:hint="cs"/>
          <w:cs/>
        </w:rPr>
        <w:t>หน้ารายงานค่าปรับที่ค้างชำระ</w:t>
      </w:r>
    </w:p>
    <w:p w:rsidR="00021FC3" w:rsidRDefault="00D864A2" w:rsidP="004B0B19">
      <w:pPr>
        <w:pStyle w:val="4"/>
      </w:pPr>
      <w:r>
        <w:rPr>
          <w:rFonts w:hint="cs"/>
          <w:cs/>
        </w:rPr>
        <w:lastRenderedPageBreak/>
        <w:t>รายงานการปฏิบัติหน้าที่ของบรรณารักษ์</w:t>
      </w:r>
      <w:r w:rsidR="00B25F08">
        <w:rPr>
          <w:rFonts w:hint="cs"/>
          <w:cs/>
        </w:rPr>
        <w:t xml:space="preserve"> </w:t>
      </w:r>
    </w:p>
    <w:p w:rsidR="00A014DF" w:rsidRDefault="00A014DF" w:rsidP="00A014DF">
      <w:pPr>
        <w:ind w:left="720"/>
      </w:pPr>
      <w:r>
        <w:rPr>
          <w:rFonts w:hint="cs"/>
          <w:cs/>
        </w:rPr>
        <w:t>ในหน้านี้จะเป็นรายงานการ</w:t>
      </w:r>
      <w:proofErr w:type="spellStart"/>
      <w:r>
        <w:rPr>
          <w:rFonts w:hint="cs"/>
          <w:cs/>
        </w:rPr>
        <w:t>ปฏิ</w:t>
      </w:r>
      <w:proofErr w:type="spellEnd"/>
      <w:r>
        <w:rPr>
          <w:rFonts w:hint="cs"/>
          <w:cs/>
        </w:rPr>
        <w:t>งานของบรรณารักษ์ว่าทำการยืม คืน รายการอะไร ให้กับพนักงาน</w:t>
      </w:r>
    </w:p>
    <w:p w:rsidR="00A014DF" w:rsidRDefault="00A014DF" w:rsidP="00A014DF">
      <w:r>
        <w:rPr>
          <w:rFonts w:hint="cs"/>
          <w:cs/>
        </w:rPr>
        <w:t>คนใด โดยรายละเอียด</w:t>
      </w:r>
      <w:proofErr w:type="spellStart"/>
      <w:r>
        <w:rPr>
          <w:rFonts w:hint="cs"/>
          <w:cs/>
        </w:rPr>
        <w:t>ต่างๆ</w:t>
      </w:r>
      <w:proofErr w:type="spellEnd"/>
      <w:r>
        <w:rPr>
          <w:rFonts w:hint="cs"/>
          <w:cs/>
        </w:rPr>
        <w:t>หน้ารายงานการปฏิบัติหน้าที่ของบรรณารักษ์จะปรากฏดังภาพที่ 4-20</w:t>
      </w:r>
    </w:p>
    <w:p w:rsidR="00A014DF" w:rsidRDefault="00A014DF" w:rsidP="00A014DF">
      <w:r>
        <w:rPr>
          <w:rFonts w:hint="cs"/>
          <w:noProof/>
        </w:rPr>
        <w:drawing>
          <wp:inline distT="0" distB="0" distL="0" distR="0" wp14:anchorId="1F4BE00D" wp14:editId="3CDF1F26">
            <wp:extent cx="5640070" cy="4050665"/>
            <wp:effectExtent l="19050" t="19050" r="17780" b="260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ายงานการปฏิบัติหน้าที่ของบรรณารักษ์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405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5404" w:rsidRDefault="00A014DF" w:rsidP="00A014DF">
      <w:pPr>
        <w:jc w:val="center"/>
      </w:pPr>
      <w:r>
        <w:rPr>
          <w:rFonts w:hint="cs"/>
          <w:cs/>
        </w:rPr>
        <w:t>ภาพที่ 4-20 มอดูลการนำออกรายงาน</w:t>
      </w:r>
      <w:r>
        <w:t xml:space="preserve"> </w:t>
      </w:r>
      <w:r>
        <w:rPr>
          <w:rFonts w:hint="cs"/>
          <w:cs/>
        </w:rPr>
        <w:t>หน้ารายงานการปฏิบัติหน้าที่ของบรรณารักษ์</w:t>
      </w:r>
    </w:p>
    <w:p w:rsidR="00B95404" w:rsidRDefault="00B95404">
      <w:pPr>
        <w:spacing w:before="0" w:after="0" w:line="240" w:lineRule="auto"/>
        <w:jc w:val="left"/>
      </w:pPr>
      <w:r>
        <w:br w:type="page"/>
      </w:r>
    </w:p>
    <w:p w:rsidR="00B95404" w:rsidRPr="007E1467" w:rsidRDefault="00B95404" w:rsidP="00B95404">
      <w:pPr>
        <w:pStyle w:val="1"/>
        <w:spacing w:line="240" w:lineRule="auto"/>
      </w:pPr>
      <w:r w:rsidRPr="007E1467">
        <w:rPr>
          <w:cs/>
        </w:rPr>
        <w:lastRenderedPageBreak/>
        <w:br/>
      </w:r>
      <w:r w:rsidRPr="007E1467">
        <w:rPr>
          <w:cs/>
        </w:rPr>
        <w:br/>
      </w:r>
      <w:bookmarkStart w:id="292" w:name="_Toc420266029"/>
      <w:r w:rsidRPr="007E1467">
        <w:rPr>
          <w:cs/>
        </w:rPr>
        <w:t>สรุปและวิจารณ์ผลการปฏิบัติงานสหกิจศึกษา</w:t>
      </w:r>
      <w:bookmarkEnd w:id="292"/>
    </w:p>
    <w:p w:rsidR="00B95404" w:rsidRPr="007E1467" w:rsidRDefault="00B95404" w:rsidP="00B95404">
      <w:pPr>
        <w:spacing w:after="0" w:line="240" w:lineRule="auto"/>
      </w:pPr>
    </w:p>
    <w:p w:rsidR="003645C9" w:rsidRPr="003645C9" w:rsidRDefault="008C77EE" w:rsidP="00B95404">
      <w:pPr>
        <w:spacing w:line="240" w:lineRule="auto"/>
        <w:ind w:firstLine="720"/>
      </w:pPr>
      <w:r w:rsidRPr="003645C9">
        <w:rPr>
          <w:rFonts w:hint="cs"/>
          <w:cs/>
        </w:rPr>
        <w:t>การปฏิบัติสหกิจศึกษาตลอดระยะเวลา 4 เดือน ผู้ปฏิบัติสหกิจศึกษาได้รับมอบหมายให้พัฒนาระบบห้องสมุด</w:t>
      </w:r>
      <w:r w:rsidR="003645C9" w:rsidRPr="003645C9">
        <w:rPr>
          <w:rFonts w:hint="cs"/>
          <w:cs/>
        </w:rPr>
        <w:t xml:space="preserve">กับเพื่อนร่วมทีม ซึ่งระบบที่ได้รับมอบหมายนั้นจะต้องเสร็จ และต้องใช้ได้จริงในองค์กร </w:t>
      </w:r>
    </w:p>
    <w:p w:rsidR="003645C9" w:rsidRPr="003645C9" w:rsidRDefault="003645C9" w:rsidP="003645C9">
      <w:pPr>
        <w:spacing w:line="240" w:lineRule="auto"/>
      </w:pPr>
      <w:r w:rsidRPr="003645C9">
        <w:rPr>
          <w:rFonts w:hint="cs"/>
          <w:cs/>
        </w:rPr>
        <w:t>ดังนั้นการได้มา</w:t>
      </w:r>
      <w:r w:rsidRPr="003645C9">
        <w:rPr>
          <w:cs/>
        </w:rPr>
        <w:t>ปฏิบัติงานสหกิจศึกษาทำให้ต้องศึกษาเรียนรู้เพิ่มเติมในสิ่งที่ขาดหาย</w:t>
      </w:r>
      <w:r w:rsidRPr="003645C9">
        <w:rPr>
          <w:rFonts w:hint="cs"/>
          <w:cs/>
        </w:rPr>
        <w:t xml:space="preserve"> </w:t>
      </w:r>
      <w:r w:rsidRPr="003645C9">
        <w:rPr>
          <w:cs/>
        </w:rPr>
        <w:t>หรือเติมไม่เต็มทำให้ผู้ปฏิบัติสหกิจศึกษาได้เรียนรู้ทักษะมากมายทั้งด้านวิชาการ</w:t>
      </w:r>
      <w:r w:rsidRPr="003645C9">
        <w:t xml:space="preserve"> </w:t>
      </w:r>
      <w:r w:rsidRPr="003645C9">
        <w:rPr>
          <w:cs/>
        </w:rPr>
        <w:t>และทางด้านสังคมได้รู้จัก</w:t>
      </w:r>
      <w:r w:rsidRPr="003645C9">
        <w:rPr>
          <w:rFonts w:hint="cs"/>
          <w:cs/>
        </w:rPr>
        <w:t>พี่ๆในแผนก และพี่เลี้ยง</w:t>
      </w:r>
    </w:p>
    <w:p w:rsidR="00B95404" w:rsidRPr="003645C9" w:rsidRDefault="003645C9" w:rsidP="003645C9">
      <w:pPr>
        <w:spacing w:line="240" w:lineRule="auto"/>
        <w:rPr>
          <w:cs/>
        </w:rPr>
      </w:pPr>
      <w:r w:rsidRPr="003645C9">
        <w:rPr>
          <w:rFonts w:hint="cs"/>
          <w:cs/>
        </w:rPr>
        <w:t>ถึงแม้ว่าระหว่าง</w:t>
      </w:r>
      <w:r w:rsidRPr="003645C9">
        <w:rPr>
          <w:cs/>
        </w:rPr>
        <w:t>ปฏิบัติงานสหกิจศึกษา</w:t>
      </w:r>
      <w:r w:rsidRPr="003645C9">
        <w:rPr>
          <w:rFonts w:hint="cs"/>
          <w:cs/>
        </w:rPr>
        <w:t>จะประสบพบเจอปัญหา</w:t>
      </w:r>
      <w:proofErr w:type="spellStart"/>
      <w:r w:rsidRPr="003645C9">
        <w:rPr>
          <w:rFonts w:hint="cs"/>
          <w:cs/>
        </w:rPr>
        <w:t>ต่างๆ</w:t>
      </w:r>
      <w:proofErr w:type="spellEnd"/>
      <w:r w:rsidRPr="003645C9">
        <w:rPr>
          <w:rFonts w:hint="cs"/>
          <w:cs/>
        </w:rPr>
        <w:t xml:space="preserve"> แต่ปัญหา</w:t>
      </w:r>
      <w:proofErr w:type="spellStart"/>
      <w:r w:rsidRPr="003645C9">
        <w:rPr>
          <w:rFonts w:hint="cs"/>
          <w:cs/>
        </w:rPr>
        <w:t>ต่างๆ</w:t>
      </w:r>
      <w:proofErr w:type="spellEnd"/>
      <w:r w:rsidRPr="003645C9">
        <w:rPr>
          <w:rFonts w:hint="cs"/>
          <w:cs/>
        </w:rPr>
        <w:t xml:space="preserve"> นั้นก็สามารถผ่านไปได้ด้วยดี</w:t>
      </w:r>
      <w:r w:rsidRPr="003645C9">
        <w:rPr>
          <w:cs/>
        </w:rPr>
        <w:t>ตลอด</w:t>
      </w:r>
      <w:r w:rsidRPr="003645C9">
        <w:t xml:space="preserve"> 4 </w:t>
      </w:r>
      <w:r w:rsidRPr="003645C9">
        <w:rPr>
          <w:cs/>
        </w:rPr>
        <w:t>เดือนที่ผ่านมาซึ่งภายในบทนี้จะอธิบายถึงการสรุปการทำงานตลอดระยะเวลาปฏิบัติงาน</w:t>
      </w:r>
      <w:r w:rsidRPr="003645C9">
        <w:t xml:space="preserve"> </w:t>
      </w:r>
      <w:r w:rsidRPr="003645C9">
        <w:rPr>
          <w:cs/>
        </w:rPr>
        <w:t>รวมถึงประโยชน์</w:t>
      </w:r>
      <w:r w:rsidRPr="003645C9">
        <w:t xml:space="preserve"> </w:t>
      </w:r>
      <w:r w:rsidRPr="003645C9">
        <w:rPr>
          <w:cs/>
        </w:rPr>
        <w:t>ข้อดี</w:t>
      </w:r>
      <w:r w:rsidRPr="003645C9">
        <w:t xml:space="preserve"> </w:t>
      </w:r>
      <w:r w:rsidRPr="003645C9">
        <w:rPr>
          <w:cs/>
        </w:rPr>
        <w:t>และข้อเสนอแนะในการปฏิบัติงานสหกิจศึกษา</w:t>
      </w:r>
    </w:p>
    <w:p w:rsidR="00B95404" w:rsidRPr="007E1467" w:rsidRDefault="00B95404" w:rsidP="00B95404">
      <w:pPr>
        <w:pStyle w:val="2"/>
      </w:pPr>
      <w:bookmarkStart w:id="293" w:name="_Toc399842592"/>
      <w:bookmarkStart w:id="294" w:name="_Toc487543133"/>
      <w:r w:rsidRPr="007E1467">
        <w:rPr>
          <w:cs/>
        </w:rPr>
        <w:t>สรุปผลการปฏิบัติงานสหกิจศึกษา</w:t>
      </w:r>
      <w:bookmarkEnd w:id="293"/>
      <w:bookmarkEnd w:id="294"/>
    </w:p>
    <w:p w:rsidR="00B95404" w:rsidRPr="001E2836" w:rsidRDefault="00D4124B" w:rsidP="00B95404">
      <w:pPr>
        <w:spacing w:line="240" w:lineRule="auto"/>
        <w:ind w:firstLine="720"/>
        <w:rPr>
          <w:color w:val="1F4E79"/>
        </w:rPr>
      </w:pPr>
      <w:r>
        <w:rPr>
          <w:rFonts w:hint="cs"/>
          <w:cs/>
        </w:rPr>
        <w:t xml:space="preserve">การปฏิบัติงานสหกิจศึกษานั้น ผู้ปฏิบัติงานสหกิจศึกษาได้ทำการปฏิบัติงานสหกิจศึกษาตั้งแต่วันที่๑๖ </w:t>
      </w:r>
      <w:proofErr w:type="spellStart"/>
      <w:r>
        <w:rPr>
          <w:rFonts w:hint="cs"/>
          <w:cs/>
        </w:rPr>
        <w:t>กรกฏาคม</w:t>
      </w:r>
      <w:proofErr w:type="spellEnd"/>
      <w:r>
        <w:rPr>
          <w:rFonts w:hint="cs"/>
          <w:cs/>
        </w:rPr>
        <w:t xml:space="preserve"> ถึงวันที่ ๒๑ พฤศจิกายม พ.ศ. ๒๕๖๑ ในตำแหน่งนักพัฒนาระบบ ณ บริษัท</w:t>
      </w:r>
      <w:r w:rsidR="004513DB">
        <w:rPr>
          <w:rFonts w:hint="cs"/>
          <w:cs/>
        </w:rPr>
        <w:t xml:space="preserve"> สยามเด</w:t>
      </w:r>
      <w:proofErr w:type="spellStart"/>
      <w:r w:rsidR="004513DB">
        <w:rPr>
          <w:rFonts w:hint="cs"/>
          <w:cs/>
        </w:rPr>
        <w:t>็น</w:t>
      </w:r>
      <w:proofErr w:type="spellEnd"/>
      <w:r w:rsidR="004513DB">
        <w:rPr>
          <w:rFonts w:hint="cs"/>
          <w:cs/>
        </w:rPr>
        <w:t>โซ่ แมนูเฟคเจอ</w:t>
      </w:r>
      <w:proofErr w:type="spellStart"/>
      <w:r w:rsidR="004513DB">
        <w:rPr>
          <w:rFonts w:hint="cs"/>
          <w:cs/>
        </w:rPr>
        <w:t>ริ่ง</w:t>
      </w:r>
      <w:proofErr w:type="spellEnd"/>
      <w:r w:rsidR="004513DB">
        <w:rPr>
          <w:rFonts w:hint="cs"/>
          <w:cs/>
        </w:rPr>
        <w:t xml:space="preserve"> จำกัด ผู้</w:t>
      </w:r>
      <w:proofErr w:type="spellStart"/>
      <w:r w:rsidR="004513DB">
        <w:rPr>
          <w:rFonts w:hint="cs"/>
          <w:cs/>
        </w:rPr>
        <w:t>ปฏิบัต</w:t>
      </w:r>
      <w:proofErr w:type="spellEnd"/>
      <w:r w:rsidR="004513DB">
        <w:rPr>
          <w:rFonts w:hint="cs"/>
          <w:cs/>
        </w:rPr>
        <w:t>งานสหกิจศึกษาได้รับมอบหมายให้พัฒนาระบบห้องสมุด ให้กับบริษัท สยามเด</w:t>
      </w:r>
      <w:proofErr w:type="spellStart"/>
      <w:r w:rsidR="004513DB">
        <w:rPr>
          <w:rFonts w:hint="cs"/>
          <w:cs/>
        </w:rPr>
        <w:t>็น</w:t>
      </w:r>
      <w:proofErr w:type="spellEnd"/>
      <w:r w:rsidR="004513DB">
        <w:rPr>
          <w:rFonts w:hint="cs"/>
          <w:cs/>
        </w:rPr>
        <w:t>โซ่ แมนู</w:t>
      </w:r>
      <w:proofErr w:type="spellStart"/>
      <w:r w:rsidR="004513DB">
        <w:rPr>
          <w:rFonts w:hint="cs"/>
          <w:cs/>
        </w:rPr>
        <w:t>เฟต</w:t>
      </w:r>
      <w:proofErr w:type="spellEnd"/>
      <w:r w:rsidR="004513DB">
        <w:rPr>
          <w:rFonts w:hint="cs"/>
          <w:cs/>
        </w:rPr>
        <w:t>เจอ</w:t>
      </w:r>
      <w:proofErr w:type="spellStart"/>
      <w:r w:rsidR="004513DB">
        <w:rPr>
          <w:rFonts w:hint="cs"/>
          <w:cs/>
        </w:rPr>
        <w:t>ริ่ง</w:t>
      </w:r>
      <w:proofErr w:type="spellEnd"/>
      <w:r w:rsidR="004513DB">
        <w:rPr>
          <w:rFonts w:hint="cs"/>
          <w:cs/>
        </w:rPr>
        <w:t xml:space="preserve"> จำกัด ในการ</w:t>
      </w:r>
      <w:proofErr w:type="spellStart"/>
      <w:r w:rsidR="004513DB">
        <w:rPr>
          <w:rFonts w:hint="cs"/>
          <w:cs/>
        </w:rPr>
        <w:t>ปฏิบัต</w:t>
      </w:r>
      <w:proofErr w:type="spellEnd"/>
      <w:r w:rsidR="004513DB">
        <w:rPr>
          <w:rFonts w:hint="cs"/>
          <w:cs/>
        </w:rPr>
        <w:t>งาน ผู้ปฏิบัติงานสหกิจศึกษาได้ประยุกต์ความรู้จากหลักสูตรที่เรียนจากคณะวิทยาการสารสนเทศ สาขาวิศวกรรมซอฟต์แวร์</w:t>
      </w:r>
      <w:r w:rsidR="001D13AD">
        <w:rPr>
          <w:rFonts w:hint="cs"/>
          <w:cs/>
        </w:rPr>
        <w:t xml:space="preserve"> ต่อไปจะเป็นการสรุปการทำงานในแต่ละเดือน</w:t>
      </w:r>
      <w:r w:rsidR="00B95404" w:rsidRPr="001E2836">
        <w:rPr>
          <w:rFonts w:hint="cs"/>
          <w:color w:val="1F4E79"/>
          <w:cs/>
        </w:rPr>
        <w:t xml:space="preserve"> </w:t>
      </w:r>
    </w:p>
    <w:p w:rsidR="00B95404" w:rsidRPr="001E2836" w:rsidRDefault="00B95404" w:rsidP="00B95404">
      <w:pPr>
        <w:spacing w:line="240" w:lineRule="auto"/>
        <w:ind w:firstLine="720"/>
        <w:rPr>
          <w:color w:val="1F4E79"/>
        </w:rPr>
      </w:pPr>
      <w:bookmarkStart w:id="295" w:name="_GoBack"/>
      <w:bookmarkEnd w:id="295"/>
    </w:p>
    <w:p w:rsidR="00B95404" w:rsidRPr="001E2836" w:rsidRDefault="00B95404" w:rsidP="00B95404">
      <w:pPr>
        <w:spacing w:line="240" w:lineRule="auto"/>
        <w:ind w:firstLine="720"/>
        <w:rPr>
          <w:color w:val="1F4E79"/>
        </w:rPr>
      </w:pPr>
      <w:r w:rsidRPr="001E2836">
        <w:rPr>
          <w:color w:val="1F4E79"/>
        </w:rPr>
        <w:t xml:space="preserve">Sprints </w:t>
      </w:r>
      <w:r w:rsidRPr="001E2836">
        <w:rPr>
          <w:rFonts w:hint="cs"/>
          <w:color w:val="1F4E79"/>
          <w:cs/>
        </w:rPr>
        <w:t>ที่ ๒ จะเป็นการออกแบบระบบ</w:t>
      </w:r>
      <w:r w:rsidRPr="001E2836">
        <w:rPr>
          <w:color w:val="1F4E79"/>
          <w:cs/>
        </w:rPr>
        <w:t xml:space="preserve"> </w:t>
      </w:r>
      <w:r w:rsidRPr="001E2836">
        <w:rPr>
          <w:rFonts w:hint="cs"/>
          <w:color w:val="1F4E79"/>
          <w:cs/>
        </w:rPr>
        <w:t xml:space="preserve">ซึ่งเครื่องมือที่ใช้ในการออกแบบประกอบด้วย </w:t>
      </w:r>
      <w:r w:rsidRPr="001E2836">
        <w:rPr>
          <w:color w:val="1F4E79"/>
        </w:rPr>
        <w:t>Use Case Diagram, Use Case Description, ER</w:t>
      </w:r>
      <w:r w:rsidRPr="001E2836">
        <w:rPr>
          <w:color w:val="1F4E79"/>
          <w:cs/>
        </w:rPr>
        <w:t>-</w:t>
      </w:r>
      <w:r w:rsidRPr="001E2836">
        <w:rPr>
          <w:color w:val="1F4E79"/>
        </w:rPr>
        <w:t xml:space="preserve">Diagram </w:t>
      </w:r>
      <w:r w:rsidRPr="001E2836">
        <w:rPr>
          <w:rFonts w:hint="cs"/>
          <w:color w:val="1F4E79"/>
          <w:cs/>
        </w:rPr>
        <w:t xml:space="preserve">และ </w:t>
      </w:r>
      <w:r w:rsidRPr="001E2836">
        <w:rPr>
          <w:color w:val="1F4E79"/>
        </w:rPr>
        <w:t xml:space="preserve">Data Dictionary </w:t>
      </w:r>
    </w:p>
    <w:p w:rsidR="00B95404" w:rsidRPr="001E2836" w:rsidRDefault="00B95404" w:rsidP="00B95404">
      <w:pPr>
        <w:spacing w:line="240" w:lineRule="auto"/>
        <w:ind w:firstLine="720"/>
        <w:rPr>
          <w:color w:val="1F4E79"/>
        </w:rPr>
      </w:pPr>
      <w:r w:rsidRPr="001E2836">
        <w:rPr>
          <w:color w:val="1F4E79"/>
        </w:rPr>
        <w:t xml:space="preserve">Sprints </w:t>
      </w:r>
      <w:r w:rsidRPr="001E2836">
        <w:rPr>
          <w:rFonts w:hint="cs"/>
          <w:color w:val="1F4E79"/>
          <w:cs/>
        </w:rPr>
        <w:t xml:space="preserve">ที่ ๓ และ </w:t>
      </w:r>
      <w:r w:rsidRPr="001E2836">
        <w:rPr>
          <w:color w:val="1F4E79"/>
        </w:rPr>
        <w:t xml:space="preserve">Sprints </w:t>
      </w:r>
      <w:r w:rsidRPr="001E2836">
        <w:rPr>
          <w:rFonts w:hint="cs"/>
          <w:color w:val="1F4E79"/>
          <w:cs/>
        </w:rPr>
        <w:t xml:space="preserve">ที่ </w:t>
      </w:r>
      <w:proofErr w:type="gramStart"/>
      <w:r w:rsidRPr="001E2836">
        <w:rPr>
          <w:rFonts w:hint="cs"/>
          <w:color w:val="1F4E79"/>
          <w:cs/>
        </w:rPr>
        <w:t>๔  จะเป็นการพัฒนาระบบด้วยเครื่องมือที่ได้กล่าวไว้ในบทที่</w:t>
      </w:r>
      <w:proofErr w:type="gramEnd"/>
      <w:r w:rsidRPr="001E2836">
        <w:rPr>
          <w:rFonts w:hint="cs"/>
          <w:color w:val="1F4E79"/>
          <w:cs/>
        </w:rPr>
        <w:t xml:space="preserve"> ๑ และบทที่ ๒</w:t>
      </w:r>
      <w:r w:rsidRPr="001E2836">
        <w:rPr>
          <w:color w:val="1F4E79"/>
          <w:cs/>
        </w:rPr>
        <w:t xml:space="preserve"> </w:t>
      </w:r>
      <w:r w:rsidRPr="001E2836">
        <w:rPr>
          <w:rFonts w:hint="cs"/>
          <w:color w:val="1F4E79"/>
          <w:cs/>
        </w:rPr>
        <w:t xml:space="preserve">มีการทำ </w:t>
      </w:r>
      <w:r w:rsidRPr="001E2836">
        <w:rPr>
          <w:color w:val="1F4E79"/>
        </w:rPr>
        <w:t xml:space="preserve">Unit Test </w:t>
      </w:r>
      <w:r w:rsidRPr="001E2836">
        <w:rPr>
          <w:rFonts w:hint="cs"/>
          <w:color w:val="1F4E79"/>
          <w:cs/>
        </w:rPr>
        <w:t xml:space="preserve">ในรูปแบบ </w:t>
      </w:r>
      <w:r w:rsidRPr="001E2836">
        <w:rPr>
          <w:color w:val="1F4E79"/>
        </w:rPr>
        <w:t xml:space="preserve">Manual Test </w:t>
      </w:r>
      <w:r w:rsidRPr="001E2836">
        <w:rPr>
          <w:rFonts w:hint="cs"/>
          <w:color w:val="1F4E79"/>
          <w:cs/>
        </w:rPr>
        <w:t xml:space="preserve">โดยมีการออกแบบ </w:t>
      </w:r>
      <w:r w:rsidRPr="001E2836">
        <w:rPr>
          <w:color w:val="1F4E79"/>
        </w:rPr>
        <w:t xml:space="preserve">Test Scenario </w:t>
      </w:r>
      <w:r w:rsidRPr="001E2836">
        <w:rPr>
          <w:rFonts w:hint="cs"/>
          <w:color w:val="1F4E79"/>
          <w:cs/>
        </w:rPr>
        <w:t xml:space="preserve">และ </w:t>
      </w:r>
      <w:r w:rsidRPr="001E2836">
        <w:rPr>
          <w:color w:val="1F4E79"/>
        </w:rPr>
        <w:t xml:space="preserve">Test Case </w:t>
      </w:r>
      <w:r w:rsidRPr="001E2836">
        <w:rPr>
          <w:rFonts w:hint="cs"/>
          <w:color w:val="1F4E79"/>
          <w:cs/>
        </w:rPr>
        <w:t xml:space="preserve">ดำเนินการทดสอบตามแผน ตลอดจนได้รับการติดตามผลการทดสอบจากพี่เลี้ยง </w:t>
      </w:r>
    </w:p>
    <w:p w:rsidR="00B95404" w:rsidRPr="001E2836" w:rsidRDefault="00B95404" w:rsidP="00B95404">
      <w:pPr>
        <w:spacing w:line="240" w:lineRule="auto"/>
        <w:ind w:firstLine="720"/>
        <w:rPr>
          <w:color w:val="1F4E79"/>
          <w:cs/>
        </w:rPr>
      </w:pPr>
      <w:r w:rsidRPr="001E2836">
        <w:rPr>
          <w:rFonts w:hint="cs"/>
          <w:color w:val="1F4E79"/>
          <w:cs/>
        </w:rPr>
        <w:t xml:space="preserve">ระบบประกันคุณภาพการศึกษาที่พัฒนาประกอบด้วย ๓ มอดูลย่อย ได้แก่ ๑) </w:t>
      </w:r>
      <w:proofErr w:type="spellStart"/>
      <w:r w:rsidRPr="001E2836">
        <w:rPr>
          <w:color w:val="1F4E79"/>
        </w:rPr>
        <w:t>xxxxxx</w:t>
      </w:r>
      <w:proofErr w:type="spellEnd"/>
      <w:r w:rsidRPr="001E2836">
        <w:rPr>
          <w:color w:val="1F4E79"/>
        </w:rPr>
        <w:t xml:space="preserve"> </w:t>
      </w:r>
      <w:r w:rsidRPr="001E2836">
        <w:rPr>
          <w:rFonts w:hint="cs"/>
          <w:color w:val="1F4E79"/>
          <w:cs/>
        </w:rPr>
        <w:t xml:space="preserve">๒) </w:t>
      </w:r>
      <w:proofErr w:type="spellStart"/>
      <w:r w:rsidRPr="001E2836">
        <w:rPr>
          <w:color w:val="1F4E79"/>
        </w:rPr>
        <w:t>xxxxxxx</w:t>
      </w:r>
      <w:proofErr w:type="spellEnd"/>
      <w:r w:rsidRPr="001E2836">
        <w:rPr>
          <w:color w:val="1F4E79"/>
        </w:rPr>
        <w:t xml:space="preserve"> </w:t>
      </w:r>
      <w:r w:rsidRPr="001E2836">
        <w:rPr>
          <w:rFonts w:hint="cs"/>
          <w:color w:val="1F4E79"/>
          <w:cs/>
        </w:rPr>
        <w:t xml:space="preserve">๓) </w:t>
      </w:r>
      <w:proofErr w:type="spellStart"/>
      <w:r w:rsidRPr="001E2836">
        <w:rPr>
          <w:color w:val="1F4E79"/>
        </w:rPr>
        <w:t>xxxxxxx</w:t>
      </w:r>
      <w:proofErr w:type="spellEnd"/>
      <w:r w:rsidRPr="001E2836">
        <w:rPr>
          <w:color w:val="1F4E79"/>
        </w:rPr>
        <w:t xml:space="preserve"> </w:t>
      </w:r>
      <w:r w:rsidRPr="001E2836">
        <w:rPr>
          <w:rFonts w:hint="cs"/>
          <w:color w:val="1F4E79"/>
          <w:cs/>
        </w:rPr>
        <w:t>และได้ส่งมอบให้กับลูกค้า คือ คณะวิทยาการสารสนเทศ มหาวิทยาลัยบูรพา และได้รับข้อเสนอแนะให้ปรับปรุง รวมถึงได้รับความต้องการเพิ่มเติมซึ่งผู้ปฏิบัติงานสหกิจศึกษาได้ปรับปรุงและส่งมอบงานที่เหลือให้กับพี่เลี้ยงเพื่อดำเนินต่อเป็นที่เรียบร้อยแล้ว</w:t>
      </w:r>
    </w:p>
    <w:p w:rsidR="00B95404" w:rsidRPr="007E1467" w:rsidRDefault="00B95404" w:rsidP="00B95404">
      <w:pPr>
        <w:pStyle w:val="2"/>
      </w:pPr>
      <w:bookmarkStart w:id="296" w:name="_Toc399842593"/>
      <w:bookmarkStart w:id="297" w:name="_Toc487543134"/>
      <w:r w:rsidRPr="007E1467">
        <w:rPr>
          <w:cs/>
        </w:rPr>
        <w:lastRenderedPageBreak/>
        <w:t>ประโยชน์ของการทำโครงงานสหกิจ</w:t>
      </w:r>
      <w:bookmarkEnd w:id="296"/>
      <w:r w:rsidRPr="007E1467">
        <w:rPr>
          <w:cs/>
        </w:rPr>
        <w:t>ศึกษา</w:t>
      </w:r>
      <w:bookmarkEnd w:id="297"/>
    </w:p>
    <w:p w:rsidR="00B95404" w:rsidRPr="00FC797B" w:rsidRDefault="003645C9">
      <w:pPr>
        <w:spacing w:after="0" w:line="240" w:lineRule="auto"/>
        <w:ind w:firstLine="709"/>
        <w:rPr>
          <w:cs/>
        </w:rPr>
        <w:pPrChange w:id="298" w:author="jane" w:date="2014-09-30T13:37:00Z">
          <w:pPr/>
        </w:pPrChange>
      </w:pPr>
      <w:r w:rsidRPr="00FC797B">
        <w:rPr>
          <w:rFonts w:hint="cs"/>
          <w:cs/>
        </w:rPr>
        <w:t>ในการ</w:t>
      </w:r>
      <w:r w:rsidRPr="00FC797B">
        <w:rPr>
          <w:cs/>
        </w:rPr>
        <w:t>ปฏิบัติงานสหกิจศึกษานั้นผู้ปฏิบัติงานสหกิจศึกษา</w:t>
      </w:r>
      <w:r w:rsidRPr="00FC797B">
        <w:rPr>
          <w:rFonts w:hint="cs"/>
          <w:cs/>
        </w:rPr>
        <w:t xml:space="preserve">ได้เป็นส่วนหนึ่งของแผนก </w:t>
      </w:r>
      <w:r w:rsidRPr="00FC797B">
        <w:t xml:space="preserve">HR </w:t>
      </w:r>
      <w:r w:rsidRPr="00FC797B">
        <w:rPr>
          <w:rFonts w:hint="cs"/>
          <w:cs/>
        </w:rPr>
        <w:t xml:space="preserve">โดยอยู่ในส่วนงานของ </w:t>
      </w:r>
      <w:r w:rsidRPr="00FC797B">
        <w:t xml:space="preserve">HRIS </w:t>
      </w:r>
      <w:r w:rsidR="00FC797B">
        <w:rPr>
          <w:rFonts w:hint="cs"/>
          <w:cs/>
        </w:rPr>
        <w:t>ซึ่งการได้ร่วมงานกับแผนกนี้ได้</w:t>
      </w:r>
    </w:p>
    <w:p w:rsidR="00B95404" w:rsidRPr="00A16477" w:rsidRDefault="00A16477" w:rsidP="00B95404">
      <w:pPr>
        <w:pStyle w:val="a5"/>
        <w:numPr>
          <w:ilvl w:val="0"/>
          <w:numId w:val="229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A16477">
        <w:rPr>
          <w:rFonts w:cs="TH SarabunPSK" w:hint="cs"/>
          <w:color w:val="000000" w:themeColor="text1"/>
          <w:szCs w:val="32"/>
          <w:cs/>
        </w:rPr>
        <w:t>ประสบการณ์วิชาชีพตามสาขาที่เรียนเพิ่มเติมจากห้องเรียน</w:t>
      </w:r>
    </w:p>
    <w:p w:rsidR="00A16477" w:rsidRPr="00A16477" w:rsidRDefault="00A16477" w:rsidP="009A6E57">
      <w:pPr>
        <w:pStyle w:val="a5"/>
        <w:numPr>
          <w:ilvl w:val="0"/>
          <w:numId w:val="229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A16477">
        <w:rPr>
          <w:rFonts w:cs="TH SarabunPSK" w:hint="cs"/>
          <w:color w:val="000000" w:themeColor="text1"/>
          <w:szCs w:val="32"/>
          <w:cs/>
        </w:rPr>
        <w:t>เรียนรู้ และพัฒนาตนเอง ที่จะทำงานร่วมกับผู้อื่น รับผิดชอบ และมีความมั่นใจยิ่งขึ้น</w:t>
      </w:r>
    </w:p>
    <w:p w:rsidR="00A16477" w:rsidRPr="00A16477" w:rsidRDefault="00A16477" w:rsidP="00B95404">
      <w:pPr>
        <w:pStyle w:val="a5"/>
        <w:numPr>
          <w:ilvl w:val="0"/>
          <w:numId w:val="229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 w:themeColor="text1"/>
          <w:szCs w:val="32"/>
          <w:cs/>
        </w:rPr>
      </w:pPr>
      <w:r w:rsidRPr="00A16477">
        <w:rPr>
          <w:rFonts w:cs="TH SarabunPSK" w:hint="cs"/>
          <w:color w:val="000000" w:themeColor="text1"/>
          <w:szCs w:val="32"/>
          <w:cs/>
        </w:rPr>
        <w:t>มีส่วนช่วยในการตัดสินใจที่จะเลือกสายอาชีพได้ถูกต้อง</w:t>
      </w:r>
      <w:r>
        <w:rPr>
          <w:rFonts w:cs="TH SarabunPSK" w:hint="cs"/>
          <w:color w:val="000000" w:themeColor="text1"/>
          <w:szCs w:val="32"/>
          <w:cs/>
        </w:rPr>
        <w:t>ตรง</w:t>
      </w:r>
      <w:r w:rsidRPr="00A16477">
        <w:rPr>
          <w:rFonts w:cs="TH SarabunPSK" w:hint="cs"/>
          <w:color w:val="000000" w:themeColor="text1"/>
          <w:szCs w:val="32"/>
          <w:cs/>
        </w:rPr>
        <w:t>ตามความต้องการของตนเอง</w:t>
      </w:r>
    </w:p>
    <w:p w:rsidR="00B95404" w:rsidRPr="00B107C3" w:rsidRDefault="00B95404" w:rsidP="00B95404">
      <w:pPr>
        <w:pStyle w:val="2"/>
        <w:rPr>
          <w:color w:val="000000" w:themeColor="text1"/>
        </w:rPr>
      </w:pPr>
      <w:bookmarkStart w:id="299" w:name="_Toc399842594"/>
      <w:bookmarkStart w:id="300" w:name="_Toc487543135"/>
      <w:r w:rsidRPr="007E1467">
        <w:rPr>
          <w:cs/>
        </w:rPr>
        <w:t>ข้อดีของการปฏิบัติงานสหกิจศึ</w:t>
      </w:r>
      <w:r w:rsidRPr="00B107C3">
        <w:rPr>
          <w:color w:val="000000" w:themeColor="text1"/>
          <w:cs/>
        </w:rPr>
        <w:t>กษา</w:t>
      </w:r>
      <w:bookmarkEnd w:id="299"/>
      <w:bookmarkEnd w:id="300"/>
    </w:p>
    <w:p w:rsidR="00B95404" w:rsidRPr="00B107C3" w:rsidRDefault="00B107C3">
      <w:pPr>
        <w:spacing w:after="0" w:line="240" w:lineRule="auto"/>
        <w:ind w:firstLine="709"/>
        <w:rPr>
          <w:color w:val="000000" w:themeColor="text1"/>
          <w:cs/>
        </w:rPr>
        <w:pPrChange w:id="301" w:author="jane" w:date="2014-09-30T13:37:00Z">
          <w:pPr/>
        </w:pPrChange>
      </w:pPr>
      <w:r w:rsidRPr="00B107C3">
        <w:rPr>
          <w:rFonts w:hint="cs"/>
          <w:color w:val="000000" w:themeColor="text1"/>
          <w:cs/>
        </w:rPr>
        <w:t>ในการปฏิบัติสหกิจศึกษานั้นมีข้อดีมากมากทั้งด้านวิชาการ และด้านสังคม ในการมาปฏิบัติสหกิจศึกษานั้น มีกิจกรรม</w:t>
      </w:r>
      <w:proofErr w:type="spellStart"/>
      <w:r w:rsidRPr="00B107C3">
        <w:rPr>
          <w:rFonts w:hint="cs"/>
          <w:color w:val="000000" w:themeColor="text1"/>
          <w:cs/>
        </w:rPr>
        <w:t>ต่างๆ</w:t>
      </w:r>
      <w:proofErr w:type="spellEnd"/>
      <w:r w:rsidRPr="00B107C3">
        <w:rPr>
          <w:rFonts w:hint="cs"/>
          <w:color w:val="000000" w:themeColor="text1"/>
          <w:cs/>
        </w:rPr>
        <w:t xml:space="preserve">มากมายให้ทำอาทิเช่น กิจกรรม </w:t>
      </w:r>
      <w:r w:rsidRPr="00B107C3">
        <w:rPr>
          <w:color w:val="000000" w:themeColor="text1"/>
        </w:rPr>
        <w:t xml:space="preserve">HR JOIN </w:t>
      </w:r>
      <w:r w:rsidRPr="00B107C3">
        <w:rPr>
          <w:rFonts w:hint="cs"/>
          <w:color w:val="000000" w:themeColor="text1"/>
          <w:cs/>
        </w:rPr>
        <w:t xml:space="preserve">ที่ช่วยให้ผู้ปฏิบัติสหกิจศึกษานั้นได้พูดเกี่ยวกับข่าวสารที่แผนก </w:t>
      </w:r>
      <w:r w:rsidRPr="00B107C3">
        <w:rPr>
          <w:color w:val="000000" w:themeColor="text1"/>
        </w:rPr>
        <w:t xml:space="preserve">HR </w:t>
      </w:r>
      <w:r w:rsidRPr="00B107C3">
        <w:rPr>
          <w:rFonts w:hint="cs"/>
          <w:color w:val="000000" w:themeColor="text1"/>
          <w:cs/>
        </w:rPr>
        <w:t>แจ้งให้กับพนักงานฟัง ไม่ได้มีแค่การทำโครงงานที่ได้รับเพียงอย่างเดียว โดยผู้</w:t>
      </w:r>
      <w:proofErr w:type="spellStart"/>
      <w:r w:rsidRPr="00B107C3">
        <w:rPr>
          <w:rFonts w:hint="cs"/>
          <w:color w:val="000000" w:themeColor="text1"/>
          <w:cs/>
        </w:rPr>
        <w:t>ปฏิบัตสห</w:t>
      </w:r>
      <w:proofErr w:type="spellEnd"/>
      <w:r w:rsidRPr="00B107C3">
        <w:rPr>
          <w:rFonts w:hint="cs"/>
          <w:color w:val="000000" w:themeColor="text1"/>
          <w:cs/>
        </w:rPr>
        <w:t>กิจศึกษานั้นได้เห็นถึงข้อดีดังต่อไปนี้</w:t>
      </w:r>
    </w:p>
    <w:p w:rsidR="009A6E57" w:rsidRPr="00B107C3" w:rsidRDefault="009A6E57" w:rsidP="00B95404">
      <w:pPr>
        <w:pStyle w:val="a5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B107C3">
        <w:rPr>
          <w:rFonts w:cs="TH SarabunPSK" w:hint="cs"/>
          <w:color w:val="000000" w:themeColor="text1"/>
          <w:szCs w:val="32"/>
          <w:cs/>
        </w:rPr>
        <w:t>ได้รับค่าตอบแทนจากสถานปฏิบัติสหกิจศึกษา</w:t>
      </w:r>
    </w:p>
    <w:p w:rsidR="00B107C3" w:rsidRDefault="00B107C3" w:rsidP="00B95404">
      <w:pPr>
        <w:pStyle w:val="a5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B107C3">
        <w:rPr>
          <w:rFonts w:cs="TH SarabunPSK" w:hint="cs"/>
          <w:color w:val="000000" w:themeColor="text1"/>
          <w:szCs w:val="32"/>
          <w:cs/>
        </w:rPr>
        <w:t>กิจกรรมที่ช่วยเพิ่มทักษะการสื่อสารข้อมูล</w:t>
      </w:r>
      <w:r w:rsidRPr="00B107C3">
        <w:rPr>
          <w:rFonts w:cs="TH SarabunPSK"/>
          <w:color w:val="000000" w:themeColor="text1"/>
          <w:szCs w:val="32"/>
        </w:rPr>
        <w:t>(Communication Skill)</w:t>
      </w:r>
    </w:p>
    <w:p w:rsidR="00B107C3" w:rsidRDefault="00B107C3" w:rsidP="00B95404">
      <w:pPr>
        <w:pStyle w:val="a5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การทำงานร่วมกับผู้อื่น </w:t>
      </w:r>
    </w:p>
    <w:p w:rsidR="00381F88" w:rsidRDefault="00B107C3" w:rsidP="00B95404">
      <w:pPr>
        <w:pStyle w:val="a5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ได้</w:t>
      </w:r>
      <w:r w:rsidR="005063E4">
        <w:rPr>
          <w:rFonts w:cs="TH SarabunPSK" w:hint="cs"/>
          <w:color w:val="000000" w:themeColor="text1"/>
          <w:szCs w:val="32"/>
          <w:cs/>
        </w:rPr>
        <w:t>ศึกษา เรียนรู้ และแก้ไขปัญหา</w:t>
      </w:r>
      <w:proofErr w:type="spellStart"/>
      <w:r w:rsidR="005063E4">
        <w:rPr>
          <w:rFonts w:cs="TH SarabunPSK" w:hint="cs"/>
          <w:color w:val="000000" w:themeColor="text1"/>
          <w:szCs w:val="32"/>
          <w:cs/>
        </w:rPr>
        <w:t>ต่างๆ</w:t>
      </w:r>
      <w:proofErr w:type="spellEnd"/>
      <w:r w:rsidR="005063E4">
        <w:rPr>
          <w:rFonts w:cs="TH SarabunPSK" w:hint="cs"/>
          <w:color w:val="000000" w:themeColor="text1"/>
          <w:szCs w:val="32"/>
          <w:cs/>
        </w:rPr>
        <w:t>ที่พบเจอ</w:t>
      </w:r>
    </w:p>
    <w:p w:rsidR="00381F88" w:rsidRDefault="00381F88">
      <w:pPr>
        <w:spacing w:before="0" w:after="0" w:line="240" w:lineRule="auto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B95404" w:rsidRPr="007E1467" w:rsidRDefault="00B95404" w:rsidP="00B95404">
      <w:pPr>
        <w:pStyle w:val="2"/>
      </w:pPr>
      <w:bookmarkStart w:id="302" w:name="_Toc399842596"/>
      <w:bookmarkStart w:id="303" w:name="_Toc487543136"/>
      <w:r w:rsidRPr="007E1467">
        <w:rPr>
          <w:cs/>
        </w:rPr>
        <w:lastRenderedPageBreak/>
        <w:t>ปัญหา อุปสรรค</w:t>
      </w:r>
      <w:bookmarkEnd w:id="302"/>
      <w:r w:rsidRPr="007E1467">
        <w:rPr>
          <w:cs/>
        </w:rPr>
        <w:t>ในการปฏิบัติงานสหกิจศึกษา และแนวทางแก้ปัญหา</w:t>
      </w:r>
      <w:bookmarkEnd w:id="303"/>
    </w:p>
    <w:p w:rsidR="004579E0" w:rsidRPr="00381F88" w:rsidRDefault="004579E0">
      <w:pPr>
        <w:spacing w:after="0" w:line="240" w:lineRule="auto"/>
        <w:ind w:firstLine="709"/>
        <w:rPr>
          <w:color w:val="000000" w:themeColor="text1"/>
        </w:rPr>
        <w:pPrChange w:id="304" w:author="jane" w:date="2014-09-30T13:37:00Z">
          <w:pPr/>
        </w:pPrChange>
      </w:pPr>
      <w:bookmarkStart w:id="305" w:name="_Toc399842597"/>
      <w:r w:rsidRPr="00381F88">
        <w:rPr>
          <w:rFonts w:hint="cs"/>
          <w:color w:val="000000" w:themeColor="text1"/>
          <w:cs/>
        </w:rPr>
        <w:t>ในการปฏิบัติสหกิจศึกษาร่วมกับองค์กรแล้ว ย่อมมี</w:t>
      </w:r>
      <w:proofErr w:type="spellStart"/>
      <w:r w:rsidRPr="00381F88">
        <w:rPr>
          <w:rFonts w:hint="cs"/>
          <w:color w:val="000000" w:themeColor="text1"/>
          <w:cs/>
        </w:rPr>
        <w:t>กฏ</w:t>
      </w:r>
      <w:proofErr w:type="spellEnd"/>
      <w:r w:rsidRPr="00381F88">
        <w:rPr>
          <w:rFonts w:hint="cs"/>
          <w:color w:val="000000" w:themeColor="text1"/>
          <w:cs/>
        </w:rPr>
        <w:t>ระเบียบ และข้อจำกัด</w:t>
      </w:r>
      <w:proofErr w:type="spellStart"/>
      <w:r w:rsidRPr="00381F88">
        <w:rPr>
          <w:rFonts w:hint="cs"/>
          <w:color w:val="000000" w:themeColor="text1"/>
          <w:cs/>
        </w:rPr>
        <w:t>ต่างๆ</w:t>
      </w:r>
      <w:proofErr w:type="spellEnd"/>
      <w:r w:rsidRPr="00381F88">
        <w:rPr>
          <w:rFonts w:hint="cs"/>
          <w:color w:val="000000" w:themeColor="text1"/>
          <w:cs/>
        </w:rPr>
        <w:t xml:space="preserve"> มาเกี่ยวข้อง</w:t>
      </w:r>
    </w:p>
    <w:p w:rsidR="00B95404" w:rsidRPr="00381F88" w:rsidRDefault="00344D90" w:rsidP="004579E0">
      <w:pPr>
        <w:spacing w:after="0" w:line="240" w:lineRule="auto"/>
        <w:rPr>
          <w:color w:val="000000" w:themeColor="text1"/>
        </w:rPr>
      </w:pPr>
      <w:r w:rsidRPr="00381F88">
        <w:rPr>
          <w:rFonts w:hint="cs"/>
          <w:color w:val="000000" w:themeColor="text1"/>
          <w:cs/>
        </w:rPr>
        <w:t>ซึ่งอาจทำให้การทำงานเกิดปัญหา และมีความล่าช้า โดยปัญหา</w:t>
      </w:r>
      <w:proofErr w:type="spellStart"/>
      <w:r w:rsidRPr="00381F88">
        <w:rPr>
          <w:rFonts w:hint="cs"/>
          <w:color w:val="000000" w:themeColor="text1"/>
          <w:cs/>
        </w:rPr>
        <w:t>ต่างๆ</w:t>
      </w:r>
      <w:proofErr w:type="spellEnd"/>
      <w:r w:rsidRPr="00381F88">
        <w:rPr>
          <w:rFonts w:hint="cs"/>
          <w:color w:val="000000" w:themeColor="text1"/>
          <w:cs/>
        </w:rPr>
        <w:t>นั้นแบ่งออกได้ดังต่อไปนี้</w:t>
      </w:r>
      <w:r w:rsidR="004579E0" w:rsidRPr="00381F88">
        <w:rPr>
          <w:rFonts w:hint="cs"/>
          <w:color w:val="000000" w:themeColor="text1"/>
          <w:cs/>
        </w:rPr>
        <w:t xml:space="preserve"> </w:t>
      </w:r>
    </w:p>
    <w:p w:rsidR="00B95404" w:rsidRPr="00381F88" w:rsidRDefault="00052448" w:rsidP="00B95404">
      <w:pPr>
        <w:pStyle w:val="a5"/>
        <w:numPr>
          <w:ilvl w:val="0"/>
          <w:numId w:val="233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381F88">
        <w:rPr>
          <w:rFonts w:cs="TH SarabunPSK" w:hint="cs"/>
          <w:color w:val="000000" w:themeColor="text1"/>
          <w:szCs w:val="32"/>
          <w:cs/>
        </w:rPr>
        <w:t>ปัญหาของคอมพิวเตอร์ที่ไม่มีโปรแกรมที่ใช้ในการพัฒนาโปรมแกรม โดยการแก้</w:t>
      </w:r>
      <w:r w:rsidR="009E7A8C" w:rsidRPr="00381F88">
        <w:rPr>
          <w:rFonts w:cs="TH SarabunPSK" w:hint="cs"/>
          <w:color w:val="000000" w:themeColor="text1"/>
          <w:szCs w:val="32"/>
          <w:cs/>
        </w:rPr>
        <w:t>ไขที่ได้รับคือจะต้องทำการรีโมตไปที่</w:t>
      </w:r>
      <w:proofErr w:type="spellStart"/>
      <w:r w:rsidR="009E7A8C" w:rsidRPr="00381F88">
        <w:rPr>
          <w:rFonts w:cs="TH SarabunPSK" w:hint="cs"/>
          <w:color w:val="000000" w:themeColor="text1"/>
          <w:szCs w:val="32"/>
          <w:cs/>
        </w:rPr>
        <w:t>เซิร์ฟเวอร์</w:t>
      </w:r>
      <w:proofErr w:type="spellEnd"/>
      <w:r w:rsidR="009E7A8C" w:rsidRPr="00381F88">
        <w:rPr>
          <w:rFonts w:cs="TH SarabunPSK" w:hint="cs"/>
          <w:color w:val="000000" w:themeColor="text1"/>
          <w:szCs w:val="32"/>
          <w:cs/>
        </w:rPr>
        <w:t>เพื่อที่จะทำการพัฒนาโปรแกรม</w:t>
      </w:r>
    </w:p>
    <w:p w:rsidR="00B95404" w:rsidRPr="00381F88" w:rsidRDefault="009E7A8C" w:rsidP="00B95404">
      <w:pPr>
        <w:pStyle w:val="a5"/>
        <w:numPr>
          <w:ilvl w:val="0"/>
          <w:numId w:val="233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381F88">
        <w:rPr>
          <w:rFonts w:cs="TH SarabunPSK" w:hint="cs"/>
          <w:color w:val="000000" w:themeColor="text1"/>
          <w:szCs w:val="32"/>
          <w:cs/>
        </w:rPr>
        <w:t>เครื่</w:t>
      </w:r>
      <w:r w:rsidR="002E0DB8">
        <w:rPr>
          <w:rFonts w:cs="TH SarabunPSK" w:hint="cs"/>
          <w:color w:val="000000" w:themeColor="text1"/>
          <w:szCs w:val="32"/>
          <w:cs/>
        </w:rPr>
        <w:t>องมือที่ใช้ในการพัฒนาโปรแกรม</w:t>
      </w:r>
    </w:p>
    <w:p w:rsidR="00B95404" w:rsidRPr="007E1467" w:rsidRDefault="00B95404" w:rsidP="00B95404">
      <w:pPr>
        <w:pStyle w:val="2"/>
      </w:pPr>
      <w:bookmarkStart w:id="306" w:name="_Toc487543137"/>
      <w:r w:rsidRPr="007E1467">
        <w:rPr>
          <w:cs/>
        </w:rPr>
        <w:t>ข้อเสนอแนะ</w:t>
      </w:r>
      <w:bookmarkEnd w:id="305"/>
      <w:bookmarkEnd w:id="306"/>
    </w:p>
    <w:p w:rsidR="00B95404" w:rsidRPr="007E1467" w:rsidRDefault="00B95404">
      <w:pPr>
        <w:spacing w:after="0" w:line="240" w:lineRule="auto"/>
        <w:ind w:firstLine="709"/>
        <w:rPr>
          <w:color w:val="FF0000"/>
        </w:rPr>
        <w:pPrChange w:id="307" w:author="jane" w:date="2014-09-30T13:37:00Z">
          <w:pPr/>
        </w:pPrChange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B95404" w:rsidRPr="007E1467" w:rsidRDefault="00B95404" w:rsidP="00B95404">
      <w:pPr>
        <w:pStyle w:val="a5"/>
        <w:numPr>
          <w:ilvl w:val="0"/>
          <w:numId w:val="233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B95404" w:rsidRPr="007E1467" w:rsidRDefault="00B95404" w:rsidP="00B95404">
      <w:pPr>
        <w:pStyle w:val="a5"/>
        <w:numPr>
          <w:ilvl w:val="0"/>
          <w:numId w:val="233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</w:p>
    <w:p w:rsidR="00B95404" w:rsidRPr="007E1467" w:rsidRDefault="00B95404" w:rsidP="00B95404">
      <w:pPr>
        <w:spacing w:line="240" w:lineRule="auto"/>
      </w:pPr>
    </w:p>
    <w:p w:rsidR="00A014DF" w:rsidRDefault="00A014DF" w:rsidP="00A014DF">
      <w:pPr>
        <w:jc w:val="center"/>
      </w:pPr>
    </w:p>
    <w:sectPr w:rsidR="00A014DF" w:rsidSect="00AC56CB">
      <w:pgSz w:w="11906" w:h="16838" w:code="9"/>
      <w:pgMar w:top="2160" w:right="1152" w:bottom="1008" w:left="1872" w:header="1008" w:footer="720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66D16" w:rsidRDefault="00566D16" w:rsidP="00A2107A">
      <w:r>
        <w:separator/>
      </w:r>
    </w:p>
  </w:endnote>
  <w:endnote w:type="continuationSeparator" w:id="0">
    <w:p w:rsidR="00566D16" w:rsidRDefault="00566D16" w:rsidP="00A210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 PSK"/>
    <w:charset w:val="00"/>
    <w:family w:val="swiss"/>
    <w:pitch w:val="variable"/>
    <w:sig w:usb0="A100006F" w:usb1="5000205A" w:usb2="00000000" w:usb3="00000000" w:csb0="00010183" w:csb1="00000000"/>
    <w:embedRegular r:id="rId1" w:fontKey="{DB11CCFC-E887-4240-B3FD-1C18A1ECFE11}"/>
    <w:embedBold r:id="rId2" w:fontKey="{7B427821-8A7E-4C8A-BADF-33FCE6067AE9}"/>
    <w:embedItalic r:id="rId3" w:fontKey="{9CBA8398-A742-4D07-AF5B-66F770D394C5}"/>
    <w:embedBoldItalic r:id="rId4" w:fontKey="{F73FFC81-91D3-455C-B3BC-18B8276D80E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DE6E3569-2E51-4571-A10B-54BFE449AF48}"/>
    <w:embedBold r:id="rId6" w:fontKey="{095F7DB1-A703-4DBF-BC79-A086373C81DF}"/>
    <w:embedBoldItalic r:id="rId7" w:fontKey="{9BBD1F46-CA2B-481A-97A1-99D4F29FA29E}"/>
  </w:font>
  <w:font w:name="Malgun Gothic"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8" w:fontKey="{0927CCA4-16D3-419F-BF59-2DAC0EF2D0AE}"/>
    <w:embedBold r:id="rId9" w:fontKey="{6E2FE06F-2842-4958-B847-4608EB644387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CE4E6A69-7453-4C95-BFCB-3CBB05765318}"/>
    <w:embedItalic r:id="rId11" w:fontKey="{4EF66974-1204-41B2-B038-6D31417193E5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2" w:fontKey="{50443A7A-EDD9-455F-A47B-BFEB202681D6}"/>
    <w:embedBold r:id="rId13" w:fontKey="{654973BE-63C0-4535-B790-5C9E9CDD0091}"/>
    <w:embedItalic r:id="rId14" w:fontKey="{2A178F02-DFBD-4C5B-9C3E-4AF4830DB4D3}"/>
    <w:embedBoldItalic r:id="rId15" w:fontKey="{AE1428F1-92C4-4FCC-9880-3785BC2327E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EAA6656B-A230-42A0-9ACD-A2565D7B30ED}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  <w:embedBold r:id="rId17" w:fontKey="{F1BB0030-F52C-404C-AD1F-E75A59643F82}"/>
  </w:font>
  <w:font w:name="AngsanaNew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8" w:fontKey="{CF44858E-4C11-485A-9903-7BA49396D67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C25D05D4-539D-4E8F-BF7E-8A30C61AF4E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66D16" w:rsidRDefault="00566D16" w:rsidP="00A2107A">
      <w:r>
        <w:separator/>
      </w:r>
    </w:p>
  </w:footnote>
  <w:footnote w:type="continuationSeparator" w:id="0">
    <w:p w:rsidR="00566D16" w:rsidRDefault="00566D16" w:rsidP="00A210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81F88" w:rsidRPr="001333FF" w:rsidRDefault="00381F88" w:rsidP="00FF6277">
    <w:pPr>
      <w:pStyle w:val="a9"/>
      <w:spacing w:before="0"/>
      <w:jc w:val="right"/>
      <w:rPr>
        <w:rFonts w:cs="TH SarabunPSK"/>
        <w:szCs w:val="32"/>
      </w:rPr>
    </w:pPr>
    <w:r w:rsidRPr="001333FF">
      <w:rPr>
        <w:rFonts w:cs="TH SarabunPSK"/>
        <w:szCs w:val="32"/>
      </w:rPr>
      <w:fldChar w:fldCharType="begin"/>
    </w:r>
    <w:r w:rsidRPr="001333FF">
      <w:rPr>
        <w:rFonts w:cs="TH SarabunPSK"/>
        <w:szCs w:val="32"/>
      </w:rPr>
      <w:instrText xml:space="preserve"> PAGE   \</w:instrText>
    </w:r>
    <w:r w:rsidRPr="001333FF">
      <w:rPr>
        <w:rFonts w:cs="TH SarabunPSK"/>
        <w:szCs w:val="32"/>
        <w:cs/>
      </w:rPr>
      <w:instrText xml:space="preserve">* </w:instrText>
    </w:r>
    <w:r w:rsidRPr="001333FF">
      <w:rPr>
        <w:rFonts w:cs="TH SarabunPSK"/>
        <w:szCs w:val="32"/>
      </w:rPr>
      <w:instrText xml:space="preserve">MERGEFORMAT </w:instrText>
    </w:r>
    <w:r w:rsidRPr="001333FF">
      <w:rPr>
        <w:rFonts w:cs="TH SarabunPSK"/>
        <w:szCs w:val="32"/>
      </w:rPr>
      <w:fldChar w:fldCharType="separate"/>
    </w:r>
    <w:r>
      <w:rPr>
        <w:rFonts w:cs="TH SarabunPSK"/>
        <w:noProof/>
        <w:szCs w:val="32"/>
        <w:cs/>
      </w:rPr>
      <w:t>ข</w:t>
    </w:r>
    <w:r w:rsidRPr="001333FF">
      <w:rPr>
        <w:rFonts w:cs="TH SarabunPSK"/>
        <w:szCs w:val="32"/>
      </w:rPr>
      <w:fldChar w:fldCharType="end"/>
    </w:r>
  </w:p>
  <w:p w:rsidR="00381F88" w:rsidRDefault="00381F88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81F88" w:rsidRDefault="00381F88">
    <w:pPr>
      <w:pStyle w:val="a9"/>
      <w:jc w:val="right"/>
    </w:pPr>
  </w:p>
  <w:p w:rsidR="00381F88" w:rsidRDefault="00381F88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81F88" w:rsidRDefault="00381F88">
    <w:pPr>
      <w:pStyle w:val="a9"/>
      <w:jc w:val="right"/>
    </w:pPr>
    <w:r>
      <w:fldChar w:fldCharType="begin"/>
    </w:r>
    <w:r>
      <w:instrText xml:space="preserve"> PAGE   \</w:instrText>
    </w:r>
    <w:r>
      <w:rPr>
        <w:rFonts w:cs="TH SarabunPSK"/>
        <w:szCs w:val="32"/>
        <w:cs/>
      </w:rPr>
      <w:instrText xml:space="preserve">* </w:instrText>
    </w:r>
    <w:r>
      <w:instrText xml:space="preserve">MERGEFORMAT </w:instrText>
    </w:r>
    <w:r>
      <w:fldChar w:fldCharType="separate"/>
    </w:r>
    <w:r>
      <w:rPr>
        <w:noProof/>
      </w:rPr>
      <w:t>91</w:t>
    </w:r>
    <w:r>
      <w:rPr>
        <w:noProof/>
      </w:rPr>
      <w:fldChar w:fldCharType="end"/>
    </w:r>
  </w:p>
  <w:p w:rsidR="00381F88" w:rsidRDefault="00381F88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C368C"/>
    <w:multiLevelType w:val="hybridMultilevel"/>
    <w:tmpl w:val="CE6ECFE2"/>
    <w:lvl w:ilvl="0" w:tplc="04090011">
      <w:start w:val="1"/>
      <w:numFmt w:val="decimal"/>
      <w:lvlText w:val="%1)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1" w15:restartNumberingAfterBreak="0">
    <w:nsid w:val="008B7682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B83D15"/>
    <w:multiLevelType w:val="hybridMultilevel"/>
    <w:tmpl w:val="18FCD7E6"/>
    <w:lvl w:ilvl="0" w:tplc="FC3AF5F4">
      <w:start w:val="3"/>
      <w:numFmt w:val="bullet"/>
      <w:lvlText w:val="-"/>
      <w:lvlJc w:val="left"/>
      <w:pPr>
        <w:ind w:left="216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10834D6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286A42"/>
    <w:multiLevelType w:val="hybridMultilevel"/>
    <w:tmpl w:val="598838A0"/>
    <w:lvl w:ilvl="0" w:tplc="828844A6">
      <w:start w:val="2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EE1EE0"/>
    <w:multiLevelType w:val="hybridMultilevel"/>
    <w:tmpl w:val="7AB4B4D8"/>
    <w:lvl w:ilvl="0" w:tplc="5F8A98B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0173CF"/>
    <w:multiLevelType w:val="hybridMultilevel"/>
    <w:tmpl w:val="4D88CEF0"/>
    <w:lvl w:ilvl="0" w:tplc="983A92E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3660B71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D24401"/>
    <w:multiLevelType w:val="multilevel"/>
    <w:tmpl w:val="75BC2E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03E10A63"/>
    <w:multiLevelType w:val="hybridMultilevel"/>
    <w:tmpl w:val="DBB2D7F4"/>
    <w:lvl w:ilvl="0" w:tplc="39EC621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047A78CF"/>
    <w:multiLevelType w:val="multilevel"/>
    <w:tmpl w:val="A4FA9486"/>
    <w:lvl w:ilvl="0">
      <w:start w:val="1"/>
      <w:numFmt w:val="decimal"/>
      <w:pStyle w:val="1"/>
      <w:suff w:val="nothing"/>
      <w:lvlText w:val="บทที่ %1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lvlText w:val="%1.%2"/>
      <w:lvlJc w:val="left"/>
      <w:pPr>
        <w:ind w:left="720" w:hanging="720"/>
      </w:pPr>
      <w:rPr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  <w:b/>
        <w:bCs/>
        <w:color w:val="auto"/>
        <w:sz w:val="36"/>
        <w:szCs w:val="36"/>
        <w:lang w:bidi="th-TH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ascii="TH SarabunPSK" w:hAnsi="TH SarabunPSK" w:cs="TH SarabunPSK" w:hint="default"/>
        <w:i w:val="0"/>
        <w:iCs w:val="0"/>
        <w:color w:val="000000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04850A33"/>
    <w:multiLevelType w:val="hybridMultilevel"/>
    <w:tmpl w:val="B8BC94D8"/>
    <w:lvl w:ilvl="0" w:tplc="5F64E3AE">
      <w:start w:val="1"/>
      <w:numFmt w:val="decimal"/>
      <w:suff w:val="space"/>
      <w:lvlText w:val="4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8A207B72">
      <w:start w:val="1"/>
      <w:numFmt w:val="decimal"/>
      <w:suff w:val="space"/>
      <w:lvlText w:val="4.%3)"/>
      <w:lvlJc w:val="left"/>
      <w:pPr>
        <w:ind w:left="540" w:hanging="180"/>
      </w:pPr>
      <w:rPr>
        <w:rFonts w:hint="default"/>
      </w:rPr>
    </w:lvl>
    <w:lvl w:ilvl="3" w:tplc="04090011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4BD6C17"/>
    <w:multiLevelType w:val="hybridMultilevel"/>
    <w:tmpl w:val="5396F0B0"/>
    <w:lvl w:ilvl="0" w:tplc="533A545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560653B"/>
    <w:multiLevelType w:val="hybridMultilevel"/>
    <w:tmpl w:val="502AE4CE"/>
    <w:lvl w:ilvl="0" w:tplc="13063D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595547B"/>
    <w:multiLevelType w:val="hybridMultilevel"/>
    <w:tmpl w:val="7FAA019E"/>
    <w:lvl w:ilvl="0" w:tplc="70EECE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06854ECC"/>
    <w:multiLevelType w:val="multilevel"/>
    <w:tmpl w:val="7A3CBDCE"/>
    <w:lvl w:ilvl="0">
      <w:start w:val="7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6" w15:restartNumberingAfterBreak="0">
    <w:nsid w:val="0734173C"/>
    <w:multiLevelType w:val="hybridMultilevel"/>
    <w:tmpl w:val="54CA24F2"/>
    <w:lvl w:ilvl="0" w:tplc="13202D40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07476CC0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075C147B"/>
    <w:multiLevelType w:val="hybridMultilevel"/>
    <w:tmpl w:val="008C3726"/>
    <w:lvl w:ilvl="0" w:tplc="04090011">
      <w:start w:val="1"/>
      <w:numFmt w:val="decimal"/>
      <w:lvlText w:val="%1)"/>
      <w:lvlJc w:val="left"/>
      <w:pPr>
        <w:ind w:left="2138" w:hanging="360"/>
      </w:p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9" w15:restartNumberingAfterBreak="0">
    <w:nsid w:val="078530D2"/>
    <w:multiLevelType w:val="hybridMultilevel"/>
    <w:tmpl w:val="96DE5BEE"/>
    <w:lvl w:ilvl="0" w:tplc="9248819A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07CF47DE"/>
    <w:multiLevelType w:val="hybridMultilevel"/>
    <w:tmpl w:val="53D4849C"/>
    <w:lvl w:ilvl="0" w:tplc="BE9E58A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90C36E5"/>
    <w:multiLevelType w:val="hybridMultilevel"/>
    <w:tmpl w:val="CD18C60E"/>
    <w:lvl w:ilvl="0" w:tplc="EE42D84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0982010D"/>
    <w:multiLevelType w:val="multilevel"/>
    <w:tmpl w:val="EFEA8088"/>
    <w:lvl w:ilvl="0">
      <w:start w:val="5"/>
      <w:numFmt w:val="decimal"/>
      <w:lvlText w:val="%1."/>
      <w:lvlJc w:val="left"/>
      <w:pPr>
        <w:ind w:left="588" w:hanging="58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530" w:hanging="720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351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549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63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747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8280" w:hanging="1800"/>
      </w:pPr>
      <w:rPr>
        <w:rFonts w:hint="default"/>
      </w:rPr>
    </w:lvl>
  </w:abstractNum>
  <w:abstractNum w:abstractNumId="23" w15:restartNumberingAfterBreak="0">
    <w:nsid w:val="09955CF5"/>
    <w:multiLevelType w:val="hybridMultilevel"/>
    <w:tmpl w:val="CBB2F00C"/>
    <w:lvl w:ilvl="0" w:tplc="A3B4E0A4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099D0718"/>
    <w:multiLevelType w:val="hybridMultilevel"/>
    <w:tmpl w:val="9F285B6E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09F113FA"/>
    <w:multiLevelType w:val="hybridMultilevel"/>
    <w:tmpl w:val="9BE87E1A"/>
    <w:lvl w:ilvl="0" w:tplc="2250977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A3C5949"/>
    <w:multiLevelType w:val="hybridMultilevel"/>
    <w:tmpl w:val="E1D2F9DE"/>
    <w:lvl w:ilvl="0" w:tplc="6DC0EF20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0A5D4633"/>
    <w:multiLevelType w:val="hybridMultilevel"/>
    <w:tmpl w:val="A434D688"/>
    <w:lvl w:ilvl="0" w:tplc="974268D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0A871BEB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0AC15018"/>
    <w:multiLevelType w:val="multilevel"/>
    <w:tmpl w:val="D536F9C2"/>
    <w:lvl w:ilvl="0">
      <w:start w:val="10"/>
      <w:numFmt w:val="decimal"/>
      <w:lvlText w:val="%1."/>
      <w:lvlJc w:val="left"/>
      <w:pPr>
        <w:ind w:left="468" w:hanging="468"/>
      </w:pPr>
      <w:rPr>
        <w:rFonts w:hint="default"/>
      </w:rPr>
    </w:lvl>
    <w:lvl w:ilvl="1">
      <w:start w:val="2"/>
      <w:numFmt w:val="decimal"/>
      <w:suff w:val="space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30" w15:restartNumberingAfterBreak="0">
    <w:nsid w:val="0AC43168"/>
    <w:multiLevelType w:val="hybridMultilevel"/>
    <w:tmpl w:val="A4DC0CCE"/>
    <w:lvl w:ilvl="0" w:tplc="3E58029E">
      <w:start w:val="3"/>
      <w:numFmt w:val="bullet"/>
      <w:lvlText w:val="-"/>
      <w:lvlJc w:val="left"/>
      <w:pPr>
        <w:ind w:left="936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31" w15:restartNumberingAfterBreak="0">
    <w:nsid w:val="0AF47068"/>
    <w:multiLevelType w:val="hybridMultilevel"/>
    <w:tmpl w:val="0B7CF2F0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2" w15:restartNumberingAfterBreak="0">
    <w:nsid w:val="0B00400E"/>
    <w:multiLevelType w:val="multilevel"/>
    <w:tmpl w:val="2264A268"/>
    <w:lvl w:ilvl="0">
      <w:start w:val="9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3" w15:restartNumberingAfterBreak="0">
    <w:nsid w:val="0B061F7E"/>
    <w:multiLevelType w:val="hybridMultilevel"/>
    <w:tmpl w:val="B0AAEC14"/>
    <w:lvl w:ilvl="0" w:tplc="7DE4FB20">
      <w:start w:val="1"/>
      <w:numFmt w:val="decimal"/>
      <w:suff w:val="space"/>
      <w:lvlText w:val="%1."/>
      <w:lvlJc w:val="left"/>
      <w:pPr>
        <w:ind w:left="6840" w:hanging="360"/>
      </w:pPr>
      <w:rPr>
        <w:rFonts w:ascii="TH SarabunPSK" w:eastAsia="TH SarabunPSK" w:hAnsi="TH SarabunPSK" w:cs="TH SarabunPSK"/>
      </w:rPr>
    </w:lvl>
    <w:lvl w:ilvl="1" w:tplc="55E49456">
      <w:start w:val="1"/>
      <w:numFmt w:val="decimal"/>
      <w:lvlText w:val="5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0BE20A60"/>
    <w:multiLevelType w:val="hybridMultilevel"/>
    <w:tmpl w:val="496ACDE6"/>
    <w:lvl w:ilvl="0" w:tplc="0A9A3296">
      <w:start w:val="8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0CE25B9D"/>
    <w:multiLevelType w:val="hybridMultilevel"/>
    <w:tmpl w:val="DC6466B6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36" w15:restartNumberingAfterBreak="0">
    <w:nsid w:val="0DF224E0"/>
    <w:multiLevelType w:val="hybridMultilevel"/>
    <w:tmpl w:val="7AFCBB42"/>
    <w:lvl w:ilvl="0" w:tplc="7B38B11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0E7C6F83"/>
    <w:multiLevelType w:val="hybridMultilevel"/>
    <w:tmpl w:val="8C5E5E10"/>
    <w:lvl w:ilvl="0" w:tplc="A1D60348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0EB15181"/>
    <w:multiLevelType w:val="hybridMultilevel"/>
    <w:tmpl w:val="73B8D242"/>
    <w:lvl w:ilvl="0" w:tplc="EB5E23C8">
      <w:start w:val="5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0F237369"/>
    <w:multiLevelType w:val="multilevel"/>
    <w:tmpl w:val="93745BAA"/>
    <w:lvl w:ilvl="0">
      <w:start w:val="10"/>
      <w:numFmt w:val="decimal"/>
      <w:lvlText w:val="%1."/>
      <w:lvlJc w:val="left"/>
      <w:pPr>
        <w:ind w:left="636" w:hanging="63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suff w:val="space"/>
      <w:lvlText w:val="%4)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6120" w:hanging="1800"/>
      </w:pPr>
      <w:rPr>
        <w:rFonts w:hint="default"/>
      </w:rPr>
    </w:lvl>
  </w:abstractNum>
  <w:abstractNum w:abstractNumId="40" w15:restartNumberingAfterBreak="0">
    <w:nsid w:val="0F277BDF"/>
    <w:multiLevelType w:val="hybridMultilevel"/>
    <w:tmpl w:val="963E433A"/>
    <w:lvl w:ilvl="0" w:tplc="7B38B11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0F96131B"/>
    <w:multiLevelType w:val="hybridMultilevel"/>
    <w:tmpl w:val="3314EB80"/>
    <w:lvl w:ilvl="0" w:tplc="29D6709A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000000" w:themeColor="text1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0FFF66DD"/>
    <w:multiLevelType w:val="hybridMultilevel"/>
    <w:tmpl w:val="502AE4CE"/>
    <w:lvl w:ilvl="0" w:tplc="13063D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0233BA2"/>
    <w:multiLevelType w:val="hybridMultilevel"/>
    <w:tmpl w:val="F3DE4E98"/>
    <w:lvl w:ilvl="0" w:tplc="AABC9BF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03D2D9C"/>
    <w:multiLevelType w:val="hybridMultilevel"/>
    <w:tmpl w:val="5B729B00"/>
    <w:lvl w:ilvl="0" w:tplc="533A545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0A257D2"/>
    <w:multiLevelType w:val="multilevel"/>
    <w:tmpl w:val="F9FA88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46" w15:restartNumberingAfterBreak="0">
    <w:nsid w:val="10DB628C"/>
    <w:multiLevelType w:val="hybridMultilevel"/>
    <w:tmpl w:val="644AC3F4"/>
    <w:lvl w:ilvl="0" w:tplc="9E221FB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10DB630A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8" w15:restartNumberingAfterBreak="0">
    <w:nsid w:val="117C7120"/>
    <w:multiLevelType w:val="hybridMultilevel"/>
    <w:tmpl w:val="6E0C4400"/>
    <w:lvl w:ilvl="0" w:tplc="44CA84D6">
      <w:start w:val="4"/>
      <w:numFmt w:val="bullet"/>
      <w:suff w:val="space"/>
      <w:lvlText w:val="-"/>
      <w:lvlJc w:val="left"/>
      <w:pPr>
        <w:ind w:left="2520" w:hanging="360"/>
      </w:pPr>
      <w:rPr>
        <w:rFonts w:ascii="TH SarabunPSK" w:eastAsia="TH SarabunPSK" w:hAnsi="TH SarabunPSK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9" w15:restartNumberingAfterBreak="0">
    <w:nsid w:val="11A522A9"/>
    <w:multiLevelType w:val="hybridMultilevel"/>
    <w:tmpl w:val="1DA0F624"/>
    <w:lvl w:ilvl="0" w:tplc="728CE1B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11CC687F"/>
    <w:multiLevelType w:val="hybridMultilevel"/>
    <w:tmpl w:val="008C3726"/>
    <w:lvl w:ilvl="0" w:tplc="04090011">
      <w:start w:val="1"/>
      <w:numFmt w:val="decimal"/>
      <w:lvlText w:val="%1)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1" w15:restartNumberingAfterBreak="0">
    <w:nsid w:val="14C21D12"/>
    <w:multiLevelType w:val="hybridMultilevel"/>
    <w:tmpl w:val="24E4969E"/>
    <w:lvl w:ilvl="0" w:tplc="0AD4A35A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 w15:restartNumberingAfterBreak="0">
    <w:nsid w:val="158250FA"/>
    <w:multiLevelType w:val="hybridMultilevel"/>
    <w:tmpl w:val="5ADE643C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3" w15:restartNumberingAfterBreak="0">
    <w:nsid w:val="15B04028"/>
    <w:multiLevelType w:val="hybridMultilevel"/>
    <w:tmpl w:val="0576004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A290DE7C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44A60486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15B45F0C"/>
    <w:multiLevelType w:val="hybridMultilevel"/>
    <w:tmpl w:val="8BFE24CC"/>
    <w:lvl w:ilvl="0" w:tplc="285CAB6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15DB2ED0"/>
    <w:multiLevelType w:val="hybridMultilevel"/>
    <w:tmpl w:val="FC3AF434"/>
    <w:lvl w:ilvl="0" w:tplc="2528DAAA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16142EE1"/>
    <w:multiLevelType w:val="hybridMultilevel"/>
    <w:tmpl w:val="2FD8F484"/>
    <w:lvl w:ilvl="0" w:tplc="16C2635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16C81912"/>
    <w:multiLevelType w:val="hybridMultilevel"/>
    <w:tmpl w:val="5678BFC8"/>
    <w:lvl w:ilvl="0" w:tplc="4174905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16D77B51"/>
    <w:multiLevelType w:val="hybridMultilevel"/>
    <w:tmpl w:val="30D02C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17084690"/>
    <w:multiLevelType w:val="hybridMultilevel"/>
    <w:tmpl w:val="91C2505C"/>
    <w:lvl w:ilvl="0" w:tplc="3F96F0E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color w:val="FF0000"/>
        <w:sz w:val="4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0" w15:restartNumberingAfterBreak="0">
    <w:nsid w:val="17776265"/>
    <w:multiLevelType w:val="hybridMultilevel"/>
    <w:tmpl w:val="29B8FC7A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61" w15:restartNumberingAfterBreak="0">
    <w:nsid w:val="188C69B5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2" w15:restartNumberingAfterBreak="0">
    <w:nsid w:val="18F82737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3" w15:restartNumberingAfterBreak="0">
    <w:nsid w:val="191618EC"/>
    <w:multiLevelType w:val="hybridMultilevel"/>
    <w:tmpl w:val="D9701E4A"/>
    <w:lvl w:ilvl="0" w:tplc="44D4D518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b w:val="0"/>
        <w:bCs w:val="0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194F1D62"/>
    <w:multiLevelType w:val="hybridMultilevel"/>
    <w:tmpl w:val="1ADAA4AC"/>
    <w:lvl w:ilvl="0" w:tplc="4CBAD47C">
      <w:start w:val="1"/>
      <w:numFmt w:val="decimal"/>
      <w:lvlText w:val="[%1]"/>
      <w:lvlJc w:val="left"/>
      <w:pPr>
        <w:ind w:left="1080" w:hanging="360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1" w:tplc="4CBAD47C">
      <w:start w:val="1"/>
      <w:numFmt w:val="decimal"/>
      <w:lvlText w:val="[%2]"/>
      <w:lvlJc w:val="left"/>
      <w:pPr>
        <w:ind w:left="1080" w:hanging="360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5" w15:restartNumberingAfterBreak="0">
    <w:nsid w:val="19A90BD8"/>
    <w:multiLevelType w:val="hybridMultilevel"/>
    <w:tmpl w:val="D9BC9D06"/>
    <w:lvl w:ilvl="0" w:tplc="2BBE7FF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6" w15:restartNumberingAfterBreak="0">
    <w:nsid w:val="19B43D04"/>
    <w:multiLevelType w:val="hybridMultilevel"/>
    <w:tmpl w:val="39C80CEC"/>
    <w:lvl w:ilvl="0" w:tplc="7482191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19E051AE"/>
    <w:multiLevelType w:val="hybridMultilevel"/>
    <w:tmpl w:val="76BA4416"/>
    <w:lvl w:ilvl="0" w:tplc="6C60F92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1A5A360F"/>
    <w:multiLevelType w:val="hybridMultilevel"/>
    <w:tmpl w:val="54325A30"/>
    <w:lvl w:ilvl="0" w:tplc="40B26C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1B2A42CA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1BF838B4"/>
    <w:multiLevelType w:val="hybridMultilevel"/>
    <w:tmpl w:val="37B6BD9C"/>
    <w:lvl w:ilvl="0" w:tplc="444EEA7C">
      <w:start w:val="1"/>
      <w:numFmt w:val="decimal"/>
      <w:suff w:val="space"/>
      <w:lvlText w:val="1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 w15:restartNumberingAfterBreak="0">
    <w:nsid w:val="1C231C27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1CBF0177"/>
    <w:multiLevelType w:val="hybridMultilevel"/>
    <w:tmpl w:val="05307816"/>
    <w:lvl w:ilvl="0" w:tplc="03ECF33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3" w15:restartNumberingAfterBreak="0">
    <w:nsid w:val="1D435423"/>
    <w:multiLevelType w:val="hybridMultilevel"/>
    <w:tmpl w:val="94C25D08"/>
    <w:lvl w:ilvl="0" w:tplc="198EA422">
      <w:start w:val="1"/>
      <w:numFmt w:val="decimal"/>
      <w:suff w:val="space"/>
      <w:lvlText w:val="10.1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5100EE46">
      <w:start w:val="1"/>
      <w:numFmt w:val="decimal"/>
      <w:suff w:val="space"/>
      <w:lvlText w:val="10.1.%3)"/>
      <w:lvlJc w:val="left"/>
      <w:pPr>
        <w:ind w:left="54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1D5B5418"/>
    <w:multiLevelType w:val="multilevel"/>
    <w:tmpl w:val="15CEFA5A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b w:val="0"/>
        <w:bCs w:val="0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color w:val="FFFFFF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FFFFFF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color w:val="FFFFFF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FFFFFF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color w:val="FFFFFF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color w:val="FFFFFF"/>
      </w:rPr>
    </w:lvl>
  </w:abstractNum>
  <w:abstractNum w:abstractNumId="75" w15:restartNumberingAfterBreak="0">
    <w:nsid w:val="1D5E6685"/>
    <w:multiLevelType w:val="multilevel"/>
    <w:tmpl w:val="729E942E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  <w:b w:val="0"/>
        <w:bCs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  <w:b/>
      </w:rPr>
    </w:lvl>
  </w:abstractNum>
  <w:abstractNum w:abstractNumId="76" w15:restartNumberingAfterBreak="0">
    <w:nsid w:val="1DCA73C4"/>
    <w:multiLevelType w:val="multilevel"/>
    <w:tmpl w:val="A2123BB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7" w15:restartNumberingAfterBreak="0">
    <w:nsid w:val="1DF91A05"/>
    <w:multiLevelType w:val="hybridMultilevel"/>
    <w:tmpl w:val="B9AC8B04"/>
    <w:lvl w:ilvl="0" w:tplc="A52647D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1E3D3803"/>
    <w:multiLevelType w:val="multilevel"/>
    <w:tmpl w:val="785242D2"/>
    <w:lvl w:ilvl="0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1E403B52"/>
    <w:multiLevelType w:val="hybridMultilevel"/>
    <w:tmpl w:val="F730B74E"/>
    <w:lvl w:ilvl="0" w:tplc="1038AEB6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1E6F3689"/>
    <w:multiLevelType w:val="hybridMultilevel"/>
    <w:tmpl w:val="A744589A"/>
    <w:lvl w:ilvl="0" w:tplc="7482191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1F1813CC"/>
    <w:multiLevelType w:val="multilevel"/>
    <w:tmpl w:val="66A408EA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  <w:lang w:bidi="th-TH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82" w15:restartNumberingAfterBreak="0">
    <w:nsid w:val="1F506BA8"/>
    <w:multiLevelType w:val="hybridMultilevel"/>
    <w:tmpl w:val="CC98992A"/>
    <w:lvl w:ilvl="0" w:tplc="66FA16E6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3" w15:restartNumberingAfterBreak="0">
    <w:nsid w:val="1FAC3BB5"/>
    <w:multiLevelType w:val="multilevel"/>
    <w:tmpl w:val="9336EA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4" w15:restartNumberingAfterBreak="0">
    <w:nsid w:val="202B383A"/>
    <w:multiLevelType w:val="hybridMultilevel"/>
    <w:tmpl w:val="5B96DD86"/>
    <w:lvl w:ilvl="0" w:tplc="CF8CD26E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21C8276B"/>
    <w:multiLevelType w:val="hybridMultilevel"/>
    <w:tmpl w:val="21E48F6C"/>
    <w:lvl w:ilvl="0" w:tplc="A5FE9366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754" w:hanging="360"/>
      </w:pPr>
    </w:lvl>
    <w:lvl w:ilvl="2" w:tplc="0409001B">
      <w:start w:val="1"/>
      <w:numFmt w:val="lowerRoman"/>
      <w:lvlText w:val="%3."/>
      <w:lvlJc w:val="right"/>
      <w:pPr>
        <w:ind w:left="3474" w:hanging="180"/>
      </w:pPr>
    </w:lvl>
    <w:lvl w:ilvl="3" w:tplc="0409000F" w:tentative="1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86" w15:restartNumberingAfterBreak="0">
    <w:nsid w:val="224C6AC7"/>
    <w:multiLevelType w:val="hybridMultilevel"/>
    <w:tmpl w:val="AA02C1E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7" w15:restartNumberingAfterBreak="0">
    <w:nsid w:val="22985F21"/>
    <w:multiLevelType w:val="hybridMultilevel"/>
    <w:tmpl w:val="9C0E717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8" w15:restartNumberingAfterBreak="0">
    <w:nsid w:val="237D3AE4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9" w15:restartNumberingAfterBreak="0">
    <w:nsid w:val="23873E11"/>
    <w:multiLevelType w:val="hybridMultilevel"/>
    <w:tmpl w:val="A82064CE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0" w15:restartNumberingAfterBreak="0">
    <w:nsid w:val="23AE79F9"/>
    <w:multiLevelType w:val="hybridMultilevel"/>
    <w:tmpl w:val="09C4FD58"/>
    <w:lvl w:ilvl="0" w:tplc="7DA24C9A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25265086"/>
    <w:multiLevelType w:val="multilevel"/>
    <w:tmpl w:val="24BCCC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3320" w:hanging="1800"/>
      </w:pPr>
      <w:rPr>
        <w:rFonts w:hint="default"/>
      </w:rPr>
    </w:lvl>
  </w:abstractNum>
  <w:abstractNum w:abstractNumId="92" w15:restartNumberingAfterBreak="0">
    <w:nsid w:val="25375828"/>
    <w:multiLevelType w:val="hybridMultilevel"/>
    <w:tmpl w:val="A07C486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3" w15:restartNumberingAfterBreak="0">
    <w:nsid w:val="25491E3E"/>
    <w:multiLevelType w:val="hybridMultilevel"/>
    <w:tmpl w:val="D0144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25B25E35"/>
    <w:multiLevelType w:val="hybridMultilevel"/>
    <w:tmpl w:val="34E49CFC"/>
    <w:lvl w:ilvl="0" w:tplc="003E8ABA">
      <w:start w:val="1"/>
      <w:numFmt w:val="decimal"/>
      <w:lvlText w:val="%1)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5" w15:restartNumberingAfterBreak="0">
    <w:nsid w:val="25D179B8"/>
    <w:multiLevelType w:val="multilevel"/>
    <w:tmpl w:val="FCCCD0C6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674" w:hanging="864"/>
      </w:pPr>
      <w:rPr>
        <w:rFonts w:ascii="TH SarabunPSK" w:hAnsi="TH SarabunPSK" w:cs="TH SarabunPSK" w:hint="default"/>
        <w:i w:val="0"/>
        <w:iCs w:val="0"/>
        <w:color w:val="00000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6" w15:restartNumberingAfterBreak="0">
    <w:nsid w:val="25E33568"/>
    <w:multiLevelType w:val="hybridMultilevel"/>
    <w:tmpl w:val="785242D2"/>
    <w:lvl w:ilvl="0" w:tplc="6ECACC2E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26A65DB7"/>
    <w:multiLevelType w:val="hybridMultilevel"/>
    <w:tmpl w:val="F62237B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8" w15:restartNumberingAfterBreak="0">
    <w:nsid w:val="26D20426"/>
    <w:multiLevelType w:val="hybridMultilevel"/>
    <w:tmpl w:val="4C084E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26EF4E93"/>
    <w:multiLevelType w:val="hybridMultilevel"/>
    <w:tmpl w:val="ACC0BC50"/>
    <w:lvl w:ilvl="0" w:tplc="883620FC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0" w15:restartNumberingAfterBreak="0">
    <w:nsid w:val="27470C54"/>
    <w:multiLevelType w:val="multilevel"/>
    <w:tmpl w:val="4922F3A6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lang w:bidi="th-TH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1" w15:restartNumberingAfterBreak="0">
    <w:nsid w:val="27E52D7E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28FE5B1C"/>
    <w:multiLevelType w:val="multilevel"/>
    <w:tmpl w:val="7FF8E0E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40" w:hanging="720"/>
      </w:pPr>
      <w:rPr>
        <w:rFonts w:hint="default"/>
        <w:lang w:val="en-US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103" w15:restartNumberingAfterBreak="0">
    <w:nsid w:val="29252CA1"/>
    <w:multiLevelType w:val="multilevel"/>
    <w:tmpl w:val="376ED502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4" w15:restartNumberingAfterBreak="0">
    <w:nsid w:val="2A1C2131"/>
    <w:multiLevelType w:val="hybridMultilevel"/>
    <w:tmpl w:val="F64671B8"/>
    <w:lvl w:ilvl="0" w:tplc="F7262702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5" w15:restartNumberingAfterBreak="0">
    <w:nsid w:val="2AB23087"/>
    <w:multiLevelType w:val="hybridMultilevel"/>
    <w:tmpl w:val="D9CAC872"/>
    <w:lvl w:ilvl="0" w:tplc="45F0593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2AED0CA4"/>
    <w:multiLevelType w:val="hybridMultilevel"/>
    <w:tmpl w:val="648487D4"/>
    <w:lvl w:ilvl="0" w:tplc="D52CB63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7" w15:restartNumberingAfterBreak="0">
    <w:nsid w:val="2C420ACE"/>
    <w:multiLevelType w:val="hybridMultilevel"/>
    <w:tmpl w:val="7AC6856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8" w15:restartNumberingAfterBreak="0">
    <w:nsid w:val="2C667B5E"/>
    <w:multiLevelType w:val="multilevel"/>
    <w:tmpl w:val="8348C230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9" w15:restartNumberingAfterBreak="0">
    <w:nsid w:val="2D57197F"/>
    <w:multiLevelType w:val="hybridMultilevel"/>
    <w:tmpl w:val="2CF2C352"/>
    <w:lvl w:ilvl="0" w:tplc="A418BB3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2D7D53E3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2DC47B52"/>
    <w:multiLevelType w:val="hybridMultilevel"/>
    <w:tmpl w:val="8460C8CE"/>
    <w:lvl w:ilvl="0" w:tplc="E2E287D6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42" w:hanging="360"/>
      </w:pPr>
    </w:lvl>
    <w:lvl w:ilvl="2" w:tplc="0409001B" w:tentative="1">
      <w:start w:val="1"/>
      <w:numFmt w:val="lowerRoman"/>
      <w:lvlText w:val="%3."/>
      <w:lvlJc w:val="right"/>
      <w:pPr>
        <w:ind w:left="3662" w:hanging="180"/>
      </w:pPr>
    </w:lvl>
    <w:lvl w:ilvl="3" w:tplc="0409000F">
      <w:start w:val="1"/>
      <w:numFmt w:val="decimal"/>
      <w:lvlText w:val="%4."/>
      <w:lvlJc w:val="left"/>
      <w:pPr>
        <w:ind w:left="4382" w:hanging="360"/>
      </w:pPr>
    </w:lvl>
    <w:lvl w:ilvl="4" w:tplc="04090019" w:tentative="1">
      <w:start w:val="1"/>
      <w:numFmt w:val="lowerLetter"/>
      <w:lvlText w:val="%5."/>
      <w:lvlJc w:val="left"/>
      <w:pPr>
        <w:ind w:left="5102" w:hanging="360"/>
      </w:pPr>
    </w:lvl>
    <w:lvl w:ilvl="5" w:tplc="0409001B" w:tentative="1">
      <w:start w:val="1"/>
      <w:numFmt w:val="lowerRoman"/>
      <w:lvlText w:val="%6."/>
      <w:lvlJc w:val="right"/>
      <w:pPr>
        <w:ind w:left="5822" w:hanging="180"/>
      </w:pPr>
    </w:lvl>
    <w:lvl w:ilvl="6" w:tplc="0409000F" w:tentative="1">
      <w:start w:val="1"/>
      <w:numFmt w:val="decimal"/>
      <w:lvlText w:val="%7."/>
      <w:lvlJc w:val="left"/>
      <w:pPr>
        <w:ind w:left="6542" w:hanging="360"/>
      </w:pPr>
    </w:lvl>
    <w:lvl w:ilvl="7" w:tplc="04090019" w:tentative="1">
      <w:start w:val="1"/>
      <w:numFmt w:val="lowerLetter"/>
      <w:lvlText w:val="%8."/>
      <w:lvlJc w:val="left"/>
      <w:pPr>
        <w:ind w:left="7262" w:hanging="360"/>
      </w:pPr>
    </w:lvl>
    <w:lvl w:ilvl="8" w:tplc="0409001B" w:tentative="1">
      <w:start w:val="1"/>
      <w:numFmt w:val="lowerRoman"/>
      <w:lvlText w:val="%9."/>
      <w:lvlJc w:val="right"/>
      <w:pPr>
        <w:ind w:left="7982" w:hanging="180"/>
      </w:pPr>
    </w:lvl>
  </w:abstractNum>
  <w:abstractNum w:abstractNumId="112" w15:restartNumberingAfterBreak="0">
    <w:nsid w:val="2E2F7E80"/>
    <w:multiLevelType w:val="hybridMultilevel"/>
    <w:tmpl w:val="E40EA044"/>
    <w:lvl w:ilvl="0" w:tplc="B8287B5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2E6B7C4C"/>
    <w:multiLevelType w:val="hybridMultilevel"/>
    <w:tmpl w:val="91F8674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4" w15:restartNumberingAfterBreak="0">
    <w:nsid w:val="2E8E3F35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15" w15:restartNumberingAfterBreak="0">
    <w:nsid w:val="2E925E72"/>
    <w:multiLevelType w:val="hybridMultilevel"/>
    <w:tmpl w:val="A07C486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6" w15:restartNumberingAfterBreak="0">
    <w:nsid w:val="2EEF5418"/>
    <w:multiLevelType w:val="hybridMultilevel"/>
    <w:tmpl w:val="0FEC15CE"/>
    <w:lvl w:ilvl="0" w:tplc="9A90FF12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7" w15:restartNumberingAfterBreak="0">
    <w:nsid w:val="2EF81978"/>
    <w:multiLevelType w:val="multilevel"/>
    <w:tmpl w:val="45729E24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18" w15:restartNumberingAfterBreak="0">
    <w:nsid w:val="2F4F2F77"/>
    <w:multiLevelType w:val="hybridMultilevel"/>
    <w:tmpl w:val="6714F2AA"/>
    <w:lvl w:ilvl="0" w:tplc="204C5C8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2F936922"/>
    <w:multiLevelType w:val="multilevel"/>
    <w:tmpl w:val="7BDE8F3A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20" w15:restartNumberingAfterBreak="0">
    <w:nsid w:val="305B3D63"/>
    <w:multiLevelType w:val="hybridMultilevel"/>
    <w:tmpl w:val="76227F76"/>
    <w:lvl w:ilvl="0" w:tplc="95580078">
      <w:start w:val="1"/>
      <w:numFmt w:val="decimal"/>
      <w:suff w:val="space"/>
      <w:lvlText w:val="5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1" w15:restartNumberingAfterBreak="0">
    <w:nsid w:val="30A84D0D"/>
    <w:multiLevelType w:val="hybridMultilevel"/>
    <w:tmpl w:val="1CFC4DFA"/>
    <w:lvl w:ilvl="0" w:tplc="0409000F">
      <w:start w:val="1"/>
      <w:numFmt w:val="decimal"/>
      <w:lvlText w:val="%1."/>
      <w:lvlJc w:val="left"/>
      <w:pPr>
        <w:ind w:left="1069" w:hanging="360"/>
      </w:p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2" w15:restartNumberingAfterBreak="0">
    <w:nsid w:val="30C94018"/>
    <w:multiLevelType w:val="hybridMultilevel"/>
    <w:tmpl w:val="BCDCDB1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3" w15:restartNumberingAfterBreak="0">
    <w:nsid w:val="30D63D74"/>
    <w:multiLevelType w:val="hybridMultilevel"/>
    <w:tmpl w:val="9432DD6E"/>
    <w:lvl w:ilvl="0" w:tplc="53EE4B2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4" w15:restartNumberingAfterBreak="0">
    <w:nsid w:val="30E02B3D"/>
    <w:multiLevelType w:val="hybridMultilevel"/>
    <w:tmpl w:val="1FE87910"/>
    <w:lvl w:ilvl="0" w:tplc="FD3460CA">
      <w:start w:val="1"/>
      <w:numFmt w:val="decimal"/>
      <w:lvlText w:val="%1)"/>
      <w:lvlJc w:val="left"/>
      <w:pPr>
        <w:ind w:left="108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5" w15:restartNumberingAfterBreak="0">
    <w:nsid w:val="311538CC"/>
    <w:multiLevelType w:val="hybridMultilevel"/>
    <w:tmpl w:val="AC282106"/>
    <w:lvl w:ilvl="0" w:tplc="8A648116">
      <w:start w:val="1"/>
      <w:numFmt w:val="decimal"/>
      <w:suff w:val="space"/>
      <w:lvlText w:val="%1."/>
      <w:lvlJc w:val="left"/>
      <w:pPr>
        <w:ind w:left="684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31204E33"/>
    <w:multiLevelType w:val="hybridMultilevel"/>
    <w:tmpl w:val="8C76EE90"/>
    <w:lvl w:ilvl="0" w:tplc="53D45E84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7" w15:restartNumberingAfterBreak="0">
    <w:nsid w:val="314A26B1"/>
    <w:multiLevelType w:val="hybridMultilevel"/>
    <w:tmpl w:val="172AF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31816C87"/>
    <w:multiLevelType w:val="hybridMultilevel"/>
    <w:tmpl w:val="F53EFB18"/>
    <w:lvl w:ilvl="0" w:tplc="5502C0BE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9" w15:restartNumberingAfterBreak="0">
    <w:nsid w:val="319E2ACF"/>
    <w:multiLevelType w:val="multilevel"/>
    <w:tmpl w:val="CF3E117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suff w:val="space"/>
      <w:lvlText w:val="%1.%2.%3."/>
      <w:lvlJc w:val="left"/>
      <w:pPr>
        <w:ind w:left="720" w:hanging="720"/>
      </w:pPr>
      <w:rPr>
        <w:rFonts w:hint="default"/>
        <w:color w:val="auto"/>
        <w:lang w:bidi="th-TH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0" w15:restartNumberingAfterBreak="0">
    <w:nsid w:val="32EE2320"/>
    <w:multiLevelType w:val="multilevel"/>
    <w:tmpl w:val="6588B1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31" w15:restartNumberingAfterBreak="0">
    <w:nsid w:val="33340B10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32" w15:restartNumberingAfterBreak="0">
    <w:nsid w:val="341B3E4F"/>
    <w:multiLevelType w:val="hybridMultilevel"/>
    <w:tmpl w:val="2BEA230E"/>
    <w:lvl w:ilvl="0" w:tplc="FDA2CDB0">
      <w:start w:val="1"/>
      <w:numFmt w:val="decimal"/>
      <w:suff w:val="space"/>
      <w:lvlText w:val="[%1]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34B001B5"/>
    <w:multiLevelType w:val="hybridMultilevel"/>
    <w:tmpl w:val="6520D81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9F6691C6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A2D42644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4" w15:restartNumberingAfterBreak="0">
    <w:nsid w:val="34BD654D"/>
    <w:multiLevelType w:val="multilevel"/>
    <w:tmpl w:val="FFB09824"/>
    <w:lvl w:ilvl="0">
      <w:start w:val="4"/>
      <w:numFmt w:val="decimal"/>
      <w:lvlText w:val="%1."/>
      <w:lvlJc w:val="left"/>
      <w:pPr>
        <w:ind w:left="516" w:hanging="51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980" w:hanging="72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3240" w:hanging="720"/>
      </w:pPr>
      <w:rPr>
        <w:rFonts w:ascii="Symbol" w:hAnsi="Symbol" w:hint="default"/>
        <w:sz w:val="40"/>
      </w:rPr>
    </w:lvl>
    <w:lvl w:ilvl="3">
      <w:start w:val="1"/>
      <w:numFmt w:val="decimal"/>
      <w:lvlText w:val="%1.%2.%3)%4.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77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06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1880" w:hanging="1800"/>
      </w:pPr>
      <w:rPr>
        <w:rFonts w:hint="default"/>
      </w:rPr>
    </w:lvl>
  </w:abstractNum>
  <w:abstractNum w:abstractNumId="135" w15:restartNumberingAfterBreak="0">
    <w:nsid w:val="34E037E9"/>
    <w:multiLevelType w:val="hybridMultilevel"/>
    <w:tmpl w:val="E194A152"/>
    <w:lvl w:ilvl="0" w:tplc="AD6233F6">
      <w:start w:val="1"/>
      <w:numFmt w:val="decimal"/>
      <w:suff w:val="space"/>
      <w:lvlText w:val="%1."/>
      <w:lvlJc w:val="left"/>
      <w:pPr>
        <w:ind w:left="24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08" w:hanging="360"/>
      </w:pPr>
    </w:lvl>
    <w:lvl w:ilvl="2" w:tplc="0409001B" w:tentative="1">
      <w:start w:val="1"/>
      <w:numFmt w:val="lowerRoman"/>
      <w:lvlText w:val="%3."/>
      <w:lvlJc w:val="right"/>
      <w:pPr>
        <w:ind w:left="3928" w:hanging="180"/>
      </w:pPr>
    </w:lvl>
    <w:lvl w:ilvl="3" w:tplc="0409000F" w:tentative="1">
      <w:start w:val="1"/>
      <w:numFmt w:val="decimal"/>
      <w:lvlText w:val="%4."/>
      <w:lvlJc w:val="left"/>
      <w:pPr>
        <w:ind w:left="4648" w:hanging="360"/>
      </w:pPr>
    </w:lvl>
    <w:lvl w:ilvl="4" w:tplc="04090019" w:tentative="1">
      <w:start w:val="1"/>
      <w:numFmt w:val="lowerLetter"/>
      <w:lvlText w:val="%5."/>
      <w:lvlJc w:val="left"/>
      <w:pPr>
        <w:ind w:left="5368" w:hanging="360"/>
      </w:pPr>
    </w:lvl>
    <w:lvl w:ilvl="5" w:tplc="0409001B" w:tentative="1">
      <w:start w:val="1"/>
      <w:numFmt w:val="lowerRoman"/>
      <w:lvlText w:val="%6."/>
      <w:lvlJc w:val="right"/>
      <w:pPr>
        <w:ind w:left="6088" w:hanging="180"/>
      </w:pPr>
    </w:lvl>
    <w:lvl w:ilvl="6" w:tplc="0409000F" w:tentative="1">
      <w:start w:val="1"/>
      <w:numFmt w:val="decimal"/>
      <w:lvlText w:val="%7."/>
      <w:lvlJc w:val="left"/>
      <w:pPr>
        <w:ind w:left="6808" w:hanging="360"/>
      </w:pPr>
    </w:lvl>
    <w:lvl w:ilvl="7" w:tplc="04090019" w:tentative="1">
      <w:start w:val="1"/>
      <w:numFmt w:val="lowerLetter"/>
      <w:lvlText w:val="%8."/>
      <w:lvlJc w:val="left"/>
      <w:pPr>
        <w:ind w:left="7528" w:hanging="360"/>
      </w:pPr>
    </w:lvl>
    <w:lvl w:ilvl="8" w:tplc="0409001B" w:tentative="1">
      <w:start w:val="1"/>
      <w:numFmt w:val="lowerRoman"/>
      <w:lvlText w:val="%9."/>
      <w:lvlJc w:val="right"/>
      <w:pPr>
        <w:ind w:left="8248" w:hanging="180"/>
      </w:pPr>
    </w:lvl>
  </w:abstractNum>
  <w:abstractNum w:abstractNumId="136" w15:restartNumberingAfterBreak="0">
    <w:nsid w:val="35D84DB2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36052992"/>
    <w:multiLevelType w:val="hybridMultilevel"/>
    <w:tmpl w:val="EDB02E4E"/>
    <w:lvl w:ilvl="0" w:tplc="BAB4023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36B909C8"/>
    <w:multiLevelType w:val="hybridMultilevel"/>
    <w:tmpl w:val="0D6E84B8"/>
    <w:lvl w:ilvl="0" w:tplc="B822A17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9" w15:restartNumberingAfterBreak="0">
    <w:nsid w:val="36BB66B7"/>
    <w:multiLevelType w:val="hybridMultilevel"/>
    <w:tmpl w:val="9F6802C4"/>
    <w:lvl w:ilvl="0" w:tplc="04090011">
      <w:start w:val="1"/>
      <w:numFmt w:val="decimal"/>
      <w:lvlText w:val="%1)"/>
      <w:lvlJc w:val="left"/>
      <w:pPr>
        <w:ind w:left="1373" w:hanging="360"/>
      </w:pPr>
    </w:lvl>
    <w:lvl w:ilvl="1" w:tplc="04090019" w:tentative="1">
      <w:start w:val="1"/>
      <w:numFmt w:val="lowerLetter"/>
      <w:lvlText w:val="%2."/>
      <w:lvlJc w:val="left"/>
      <w:pPr>
        <w:ind w:left="2093" w:hanging="360"/>
      </w:pPr>
    </w:lvl>
    <w:lvl w:ilvl="2" w:tplc="0409001B" w:tentative="1">
      <w:start w:val="1"/>
      <w:numFmt w:val="lowerRoman"/>
      <w:lvlText w:val="%3."/>
      <w:lvlJc w:val="right"/>
      <w:pPr>
        <w:ind w:left="2813" w:hanging="180"/>
      </w:pPr>
    </w:lvl>
    <w:lvl w:ilvl="3" w:tplc="0409000F" w:tentative="1">
      <w:start w:val="1"/>
      <w:numFmt w:val="decimal"/>
      <w:lvlText w:val="%4."/>
      <w:lvlJc w:val="left"/>
      <w:pPr>
        <w:ind w:left="3533" w:hanging="360"/>
      </w:pPr>
    </w:lvl>
    <w:lvl w:ilvl="4" w:tplc="04090019" w:tentative="1">
      <w:start w:val="1"/>
      <w:numFmt w:val="lowerLetter"/>
      <w:lvlText w:val="%5."/>
      <w:lvlJc w:val="left"/>
      <w:pPr>
        <w:ind w:left="4253" w:hanging="360"/>
      </w:pPr>
    </w:lvl>
    <w:lvl w:ilvl="5" w:tplc="0409001B" w:tentative="1">
      <w:start w:val="1"/>
      <w:numFmt w:val="lowerRoman"/>
      <w:lvlText w:val="%6."/>
      <w:lvlJc w:val="right"/>
      <w:pPr>
        <w:ind w:left="4973" w:hanging="180"/>
      </w:pPr>
    </w:lvl>
    <w:lvl w:ilvl="6" w:tplc="0409000F" w:tentative="1">
      <w:start w:val="1"/>
      <w:numFmt w:val="decimal"/>
      <w:lvlText w:val="%7."/>
      <w:lvlJc w:val="left"/>
      <w:pPr>
        <w:ind w:left="5693" w:hanging="360"/>
      </w:pPr>
    </w:lvl>
    <w:lvl w:ilvl="7" w:tplc="04090019" w:tentative="1">
      <w:start w:val="1"/>
      <w:numFmt w:val="lowerLetter"/>
      <w:lvlText w:val="%8."/>
      <w:lvlJc w:val="left"/>
      <w:pPr>
        <w:ind w:left="6413" w:hanging="360"/>
      </w:pPr>
    </w:lvl>
    <w:lvl w:ilvl="8" w:tplc="0409001B" w:tentative="1">
      <w:start w:val="1"/>
      <w:numFmt w:val="lowerRoman"/>
      <w:lvlText w:val="%9."/>
      <w:lvlJc w:val="right"/>
      <w:pPr>
        <w:ind w:left="7133" w:hanging="180"/>
      </w:pPr>
    </w:lvl>
  </w:abstractNum>
  <w:abstractNum w:abstractNumId="140" w15:restartNumberingAfterBreak="0">
    <w:nsid w:val="36BB6F14"/>
    <w:multiLevelType w:val="multilevel"/>
    <w:tmpl w:val="3014F1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)"/>
      <w:lvlJc w:val="left"/>
      <w:pPr>
        <w:ind w:left="1980" w:hanging="720"/>
      </w:pPr>
      <w:rPr>
        <w:rFonts w:hint="default"/>
        <w:b w:val="0"/>
      </w:rPr>
    </w:lvl>
    <w:lvl w:ilvl="2">
      <w:start w:val="1"/>
      <w:numFmt w:val="decimal"/>
      <w:lvlText w:val="%1.%2)%3."/>
      <w:lvlJc w:val="left"/>
      <w:pPr>
        <w:ind w:left="3240" w:hanging="720"/>
      </w:pPr>
      <w:rPr>
        <w:rFonts w:hint="default"/>
        <w:b w:val="0"/>
      </w:rPr>
    </w:lvl>
    <w:lvl w:ilvl="3">
      <w:start w:val="1"/>
      <w:numFmt w:val="decimal"/>
      <w:lvlText w:val="%1.%2)%3.%4."/>
      <w:lvlJc w:val="left"/>
      <w:pPr>
        <w:ind w:left="4860" w:hanging="1080"/>
      </w:pPr>
      <w:rPr>
        <w:rFonts w:hint="default"/>
        <w:b w:val="0"/>
      </w:rPr>
    </w:lvl>
    <w:lvl w:ilvl="4">
      <w:start w:val="1"/>
      <w:numFmt w:val="decimal"/>
      <w:lvlText w:val="%1.%2)%3.%4.%5."/>
      <w:lvlJc w:val="left"/>
      <w:pPr>
        <w:ind w:left="6120" w:hanging="1080"/>
      </w:pPr>
      <w:rPr>
        <w:rFonts w:hint="default"/>
        <w:b w:val="0"/>
      </w:rPr>
    </w:lvl>
    <w:lvl w:ilvl="5">
      <w:start w:val="1"/>
      <w:numFmt w:val="decimal"/>
      <w:lvlText w:val="%1.%2)%3.%4.%5.%6."/>
      <w:lvlJc w:val="left"/>
      <w:pPr>
        <w:ind w:left="7740" w:hanging="1440"/>
      </w:pPr>
      <w:rPr>
        <w:rFonts w:hint="default"/>
        <w:b w:val="0"/>
      </w:rPr>
    </w:lvl>
    <w:lvl w:ilvl="6">
      <w:start w:val="1"/>
      <w:numFmt w:val="decimal"/>
      <w:lvlText w:val="%1.%2)%3.%4.%5.%6.%7."/>
      <w:lvlJc w:val="left"/>
      <w:pPr>
        <w:ind w:left="9360" w:hanging="1800"/>
      </w:pPr>
      <w:rPr>
        <w:rFonts w:hint="default"/>
        <w:b w:val="0"/>
      </w:rPr>
    </w:lvl>
    <w:lvl w:ilvl="7">
      <w:start w:val="1"/>
      <w:numFmt w:val="decimal"/>
      <w:lvlText w:val="%1.%2)%3.%4.%5.%6.%7.%8."/>
      <w:lvlJc w:val="left"/>
      <w:pPr>
        <w:ind w:left="10620" w:hanging="1800"/>
      </w:pPr>
      <w:rPr>
        <w:rFonts w:hint="default"/>
        <w:b w:val="0"/>
      </w:rPr>
    </w:lvl>
    <w:lvl w:ilvl="8">
      <w:start w:val="1"/>
      <w:numFmt w:val="decimal"/>
      <w:lvlText w:val="%1.%2)%3.%4.%5.%6.%7.%8.%9."/>
      <w:lvlJc w:val="left"/>
      <w:pPr>
        <w:ind w:left="12240" w:hanging="2160"/>
      </w:pPr>
      <w:rPr>
        <w:rFonts w:hint="default"/>
        <w:b w:val="0"/>
      </w:rPr>
    </w:lvl>
  </w:abstractNum>
  <w:abstractNum w:abstractNumId="141" w15:restartNumberingAfterBreak="0">
    <w:nsid w:val="36C738DA"/>
    <w:multiLevelType w:val="hybridMultilevel"/>
    <w:tmpl w:val="75000386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2" w15:restartNumberingAfterBreak="0">
    <w:nsid w:val="36F760AE"/>
    <w:multiLevelType w:val="hybridMultilevel"/>
    <w:tmpl w:val="C268C206"/>
    <w:lvl w:ilvl="0" w:tplc="285CAB6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37DD47DD"/>
    <w:multiLevelType w:val="multilevel"/>
    <w:tmpl w:val="26DE7C8A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eastAsia="TH SarabunPSK" w:hAnsi="TH SarabunPSK" w:cs="TH SarabunPSK"/>
      </w:rPr>
    </w:lvl>
    <w:lvl w:ilvl="1">
      <w:start w:val="2"/>
      <w:numFmt w:val="decimal"/>
      <w:isLgl/>
      <w:lvlText w:val="%1.%2"/>
      <w:lvlJc w:val="left"/>
      <w:pPr>
        <w:ind w:left="722" w:hanging="360"/>
      </w:pPr>
      <w:rPr>
        <w:rFonts w:cs="TH SarabunPSK" w:hint="default"/>
      </w:rPr>
    </w:lvl>
    <w:lvl w:ilvl="2">
      <w:start w:val="1"/>
      <w:numFmt w:val="decimal"/>
      <w:isLgl/>
      <w:lvlText w:val="%1.%2.%3"/>
      <w:lvlJc w:val="left"/>
      <w:pPr>
        <w:ind w:left="1084" w:hanging="720"/>
      </w:pPr>
      <w:rPr>
        <w:rFonts w:cs="TH SarabunPSK" w:hint="default"/>
      </w:rPr>
    </w:lvl>
    <w:lvl w:ilvl="3">
      <w:start w:val="1"/>
      <w:numFmt w:val="decimal"/>
      <w:isLgl/>
      <w:lvlText w:val="%1.%2.%3.%4"/>
      <w:lvlJc w:val="left"/>
      <w:pPr>
        <w:ind w:left="1086" w:hanging="720"/>
      </w:pPr>
      <w:rPr>
        <w:rFonts w:cs="TH SarabunPSK" w:hint="default"/>
      </w:rPr>
    </w:lvl>
    <w:lvl w:ilvl="4">
      <w:start w:val="1"/>
      <w:numFmt w:val="decimal"/>
      <w:isLgl/>
      <w:lvlText w:val="%1.%2.%3.%4.%5"/>
      <w:lvlJc w:val="left"/>
      <w:pPr>
        <w:ind w:left="1448" w:hanging="1080"/>
      </w:pPr>
      <w:rPr>
        <w:rFonts w:cs="TH SarabunPSK" w:hint="default"/>
      </w:rPr>
    </w:lvl>
    <w:lvl w:ilvl="5">
      <w:start w:val="1"/>
      <w:numFmt w:val="decimal"/>
      <w:isLgl/>
      <w:lvlText w:val="%1.%2.%3.%4.%5.%6"/>
      <w:lvlJc w:val="left"/>
      <w:pPr>
        <w:ind w:left="1450" w:hanging="1080"/>
      </w:pPr>
      <w:rPr>
        <w:rFonts w:cs="TH SarabunPSK" w:hint="default"/>
      </w:rPr>
    </w:lvl>
    <w:lvl w:ilvl="6">
      <w:start w:val="1"/>
      <w:numFmt w:val="decimal"/>
      <w:isLgl/>
      <w:lvlText w:val="%1.%2.%3.%4.%5.%6.%7"/>
      <w:lvlJc w:val="left"/>
      <w:pPr>
        <w:ind w:left="1812" w:hanging="1440"/>
      </w:pPr>
      <w:rPr>
        <w:rFonts w:cs="TH SarabunPSK" w:hint="default"/>
      </w:rPr>
    </w:lvl>
    <w:lvl w:ilvl="7">
      <w:start w:val="1"/>
      <w:numFmt w:val="decimal"/>
      <w:isLgl/>
      <w:lvlText w:val="%1.%2.%3.%4.%5.%6.%7.%8"/>
      <w:lvlJc w:val="left"/>
      <w:pPr>
        <w:ind w:left="1814" w:hanging="1440"/>
      </w:pPr>
      <w:rPr>
        <w:rFonts w:cs="TH SarabunPSK" w:hint="default"/>
      </w:rPr>
    </w:lvl>
    <w:lvl w:ilvl="8">
      <w:start w:val="1"/>
      <w:numFmt w:val="decimal"/>
      <w:isLgl/>
      <w:lvlText w:val="%1.%2.%3.%4.%5.%6.%7.%8.%9"/>
      <w:lvlJc w:val="left"/>
      <w:pPr>
        <w:ind w:left="2176" w:hanging="1800"/>
      </w:pPr>
      <w:rPr>
        <w:rFonts w:cs="TH SarabunPSK" w:hint="default"/>
      </w:rPr>
    </w:lvl>
  </w:abstractNum>
  <w:abstractNum w:abstractNumId="144" w15:restartNumberingAfterBreak="0">
    <w:nsid w:val="38154828"/>
    <w:multiLevelType w:val="hybridMultilevel"/>
    <w:tmpl w:val="831C2BF8"/>
    <w:lvl w:ilvl="0" w:tplc="05C0E722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5" w15:restartNumberingAfterBreak="0">
    <w:nsid w:val="38CB027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38F13093"/>
    <w:multiLevelType w:val="hybridMultilevel"/>
    <w:tmpl w:val="F45C1856"/>
    <w:lvl w:ilvl="0" w:tplc="BEC4E95C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7" w15:restartNumberingAfterBreak="0">
    <w:nsid w:val="39D314D2"/>
    <w:multiLevelType w:val="hybridMultilevel"/>
    <w:tmpl w:val="995CCA60"/>
    <w:lvl w:ilvl="0" w:tplc="1012D382">
      <w:start w:val="1"/>
      <w:numFmt w:val="decimal"/>
      <w:suff w:val="space"/>
      <w:lvlText w:val="10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8" w15:restartNumberingAfterBreak="0">
    <w:nsid w:val="3AA34FE8"/>
    <w:multiLevelType w:val="hybridMultilevel"/>
    <w:tmpl w:val="83F00746"/>
    <w:lvl w:ilvl="0" w:tplc="E33E81E4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9" w15:restartNumberingAfterBreak="0">
    <w:nsid w:val="3BEC12FA"/>
    <w:multiLevelType w:val="hybridMultilevel"/>
    <w:tmpl w:val="F62237B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0" w15:restartNumberingAfterBreak="0">
    <w:nsid w:val="3C7811D2"/>
    <w:multiLevelType w:val="multilevel"/>
    <w:tmpl w:val="E5E28BE2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1" w15:restartNumberingAfterBreak="0">
    <w:nsid w:val="3C8151A7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2" w15:restartNumberingAfterBreak="0">
    <w:nsid w:val="3C8A42B3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3" w15:restartNumberingAfterBreak="0">
    <w:nsid w:val="3D9C4B3D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4" w15:restartNumberingAfterBreak="0">
    <w:nsid w:val="3DF81C8F"/>
    <w:multiLevelType w:val="multilevel"/>
    <w:tmpl w:val="FD58DAA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55" w15:restartNumberingAfterBreak="0">
    <w:nsid w:val="3E2D05AF"/>
    <w:multiLevelType w:val="hybridMultilevel"/>
    <w:tmpl w:val="6008B1D8"/>
    <w:lvl w:ilvl="0" w:tplc="3DB2518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3E504F07"/>
    <w:multiLevelType w:val="hybridMultilevel"/>
    <w:tmpl w:val="A9DAB0DA"/>
    <w:lvl w:ilvl="0" w:tplc="34749B7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3ED06D00"/>
    <w:multiLevelType w:val="hybridMultilevel"/>
    <w:tmpl w:val="A1560F98"/>
    <w:lvl w:ilvl="0" w:tplc="BD9CB8C6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lang w:bidi="th-TH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3F5F6B8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3F90304A"/>
    <w:multiLevelType w:val="hybridMultilevel"/>
    <w:tmpl w:val="0602B93C"/>
    <w:lvl w:ilvl="0" w:tplc="C55612D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40985B5B"/>
    <w:multiLevelType w:val="hybridMultilevel"/>
    <w:tmpl w:val="A52AB02A"/>
    <w:lvl w:ilvl="0" w:tplc="EF96F0DA">
      <w:start w:val="1"/>
      <w:numFmt w:val="bullet"/>
      <w:lvlText w:val="-"/>
      <w:lvlJc w:val="left"/>
      <w:pPr>
        <w:ind w:left="720" w:hanging="360"/>
      </w:pPr>
      <w:rPr>
        <w:rFonts w:ascii="TH SarabunPSK" w:eastAsia="Calibri" w:hAnsi="TH SarabunPSK" w:cs="TH SarabunPSK" w:hint="default"/>
        <w:color w:val="auto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40AF4A00"/>
    <w:multiLevelType w:val="multilevel"/>
    <w:tmpl w:val="BFE6891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2" w15:restartNumberingAfterBreak="0">
    <w:nsid w:val="411868B8"/>
    <w:multiLevelType w:val="hybridMultilevel"/>
    <w:tmpl w:val="4CF01F20"/>
    <w:lvl w:ilvl="0" w:tplc="9E221FB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41A51E32"/>
    <w:multiLevelType w:val="hybridMultilevel"/>
    <w:tmpl w:val="91F8674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4" w15:restartNumberingAfterBreak="0">
    <w:nsid w:val="41B90667"/>
    <w:multiLevelType w:val="multilevel"/>
    <w:tmpl w:val="70BAFAF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65" w15:restartNumberingAfterBreak="0">
    <w:nsid w:val="41BF7576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6" w15:restartNumberingAfterBreak="0">
    <w:nsid w:val="42E176B4"/>
    <w:multiLevelType w:val="hybridMultilevel"/>
    <w:tmpl w:val="DBD2B49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7" w15:restartNumberingAfterBreak="0">
    <w:nsid w:val="43E14058"/>
    <w:multiLevelType w:val="hybridMultilevel"/>
    <w:tmpl w:val="367E078A"/>
    <w:lvl w:ilvl="0" w:tplc="B75CF06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4465237C"/>
    <w:multiLevelType w:val="hybridMultilevel"/>
    <w:tmpl w:val="0044999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45160F23"/>
    <w:multiLevelType w:val="hybridMultilevel"/>
    <w:tmpl w:val="E3361594"/>
    <w:lvl w:ilvl="0" w:tplc="0DD4BC8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45DE2392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460B56C7"/>
    <w:multiLevelType w:val="hybridMultilevel"/>
    <w:tmpl w:val="27B818F6"/>
    <w:lvl w:ilvl="0" w:tplc="F61A0152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2" w15:restartNumberingAfterBreak="0">
    <w:nsid w:val="46E62710"/>
    <w:multiLevelType w:val="hybridMultilevel"/>
    <w:tmpl w:val="9BDCC28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3" w15:restartNumberingAfterBreak="0">
    <w:nsid w:val="47053FEC"/>
    <w:multiLevelType w:val="hybridMultilevel"/>
    <w:tmpl w:val="F9F82FB4"/>
    <w:lvl w:ilvl="0" w:tplc="AB98763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4" w15:restartNumberingAfterBreak="0">
    <w:nsid w:val="47066543"/>
    <w:multiLevelType w:val="hybridMultilevel"/>
    <w:tmpl w:val="F3A6A854"/>
    <w:lvl w:ilvl="0" w:tplc="0EE6D75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473864B4"/>
    <w:multiLevelType w:val="multilevel"/>
    <w:tmpl w:val="CF3E117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suff w:val="space"/>
      <w:lvlText w:val="%1.%2.%3."/>
      <w:lvlJc w:val="left"/>
      <w:pPr>
        <w:ind w:left="720" w:hanging="720"/>
      </w:pPr>
      <w:rPr>
        <w:rFonts w:hint="default"/>
        <w:color w:val="auto"/>
        <w:lang w:bidi="th-TH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6" w15:restartNumberingAfterBreak="0">
    <w:nsid w:val="48B879F6"/>
    <w:multiLevelType w:val="hybridMultilevel"/>
    <w:tmpl w:val="5A5E62FA"/>
    <w:lvl w:ilvl="0" w:tplc="822A09C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48F4717C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4A64148F"/>
    <w:multiLevelType w:val="multilevel"/>
    <w:tmpl w:val="E682BF28"/>
    <w:lvl w:ilvl="0">
      <w:start w:val="4"/>
      <w:numFmt w:val="decimal"/>
      <w:lvlText w:val="%1."/>
      <w:lvlJc w:val="left"/>
      <w:pPr>
        <w:ind w:left="516" w:hanging="51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77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06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1880" w:hanging="1800"/>
      </w:pPr>
      <w:rPr>
        <w:rFonts w:hint="default"/>
      </w:rPr>
    </w:lvl>
  </w:abstractNum>
  <w:abstractNum w:abstractNumId="179" w15:restartNumberingAfterBreak="0">
    <w:nsid w:val="4A7C2F0E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612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80" w15:restartNumberingAfterBreak="0">
    <w:nsid w:val="4AE626FD"/>
    <w:multiLevelType w:val="hybridMultilevel"/>
    <w:tmpl w:val="FC2E0FD0"/>
    <w:lvl w:ilvl="0" w:tplc="50509C56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4AF021F0"/>
    <w:multiLevelType w:val="hybridMultilevel"/>
    <w:tmpl w:val="500AF22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2" w15:restartNumberingAfterBreak="0">
    <w:nsid w:val="4AFD1E28"/>
    <w:multiLevelType w:val="hybridMultilevel"/>
    <w:tmpl w:val="26E81DF6"/>
    <w:lvl w:ilvl="0" w:tplc="B23C3936">
      <w:start w:val="1"/>
      <w:numFmt w:val="decimal"/>
      <w:suff w:val="space"/>
      <w:lvlText w:val="1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3" w15:restartNumberingAfterBreak="0">
    <w:nsid w:val="4BF24807"/>
    <w:multiLevelType w:val="hybridMultilevel"/>
    <w:tmpl w:val="8312BD26"/>
    <w:lvl w:ilvl="0" w:tplc="F29029C6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lang w:bidi="th-TH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4C3E32FF"/>
    <w:multiLevelType w:val="hybridMultilevel"/>
    <w:tmpl w:val="1744E562"/>
    <w:lvl w:ilvl="0" w:tplc="B29C985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5" w15:restartNumberingAfterBreak="0">
    <w:nsid w:val="4C5F1D76"/>
    <w:multiLevelType w:val="hybridMultilevel"/>
    <w:tmpl w:val="AC34B232"/>
    <w:lvl w:ilvl="0" w:tplc="CAC6AEF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4D23020F"/>
    <w:multiLevelType w:val="hybridMultilevel"/>
    <w:tmpl w:val="E47CEEF4"/>
    <w:lvl w:ilvl="0" w:tplc="AFA6FEA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4E4157D1"/>
    <w:multiLevelType w:val="multilevel"/>
    <w:tmpl w:val="785242D2"/>
    <w:lvl w:ilvl="0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4EED1926"/>
    <w:multiLevelType w:val="hybridMultilevel"/>
    <w:tmpl w:val="218AFB14"/>
    <w:lvl w:ilvl="0" w:tplc="B0E00A8C">
      <w:start w:val="3"/>
      <w:numFmt w:val="bullet"/>
      <w:suff w:val="space"/>
      <w:lvlText w:val="-"/>
      <w:lvlJc w:val="left"/>
      <w:pPr>
        <w:ind w:left="2880" w:hanging="360"/>
      </w:pPr>
      <w:rPr>
        <w:rFonts w:ascii="TH SarabunPSK" w:eastAsia="Times New Roman" w:hAnsi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89" w15:restartNumberingAfterBreak="0">
    <w:nsid w:val="4F025427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4F0A099A"/>
    <w:multiLevelType w:val="multilevel"/>
    <w:tmpl w:val="70BAFAF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91" w15:restartNumberingAfterBreak="0">
    <w:nsid w:val="4F1A6E43"/>
    <w:multiLevelType w:val="hybridMultilevel"/>
    <w:tmpl w:val="768A13D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2" w15:restartNumberingAfterBreak="0">
    <w:nsid w:val="4FB10272"/>
    <w:multiLevelType w:val="multilevel"/>
    <w:tmpl w:val="FF761A98"/>
    <w:lvl w:ilvl="0">
      <w:start w:val="3"/>
      <w:numFmt w:val="decimal"/>
      <w:lvlText w:val="%1"/>
      <w:lvlJc w:val="left"/>
      <w:pPr>
        <w:ind w:left="360" w:hanging="360"/>
      </w:pPr>
      <w:rPr>
        <w:rFonts w:ascii="TH SarabunPSK" w:eastAsia="TH SarabunPSK" w:hAnsi="TH SarabunPSK" w:cs="TH SarabunPSK" w:hint="default"/>
        <w:color w:val="0000FF"/>
        <w:u w:val="single"/>
      </w:rPr>
    </w:lvl>
    <w:lvl w:ilvl="1">
      <w:start w:val="4"/>
      <w:numFmt w:val="decimal"/>
      <w:lvlText w:val="%1-%2"/>
      <w:lvlJc w:val="left"/>
      <w:pPr>
        <w:ind w:left="862" w:hanging="720"/>
      </w:pPr>
      <w:rPr>
        <w:rFonts w:ascii="TH SarabunPSK" w:eastAsia="TH SarabunPSK" w:hAnsi="TH SarabunPSK" w:cs="TH SarabunPSK" w:hint="default"/>
        <w:color w:val="0000FF"/>
        <w:u w:val="single"/>
      </w:rPr>
    </w:lvl>
    <w:lvl w:ilvl="2">
      <w:start w:val="1"/>
      <w:numFmt w:val="decimal"/>
      <w:lvlText w:val="%1-%2.%3"/>
      <w:lvlJc w:val="left"/>
      <w:pPr>
        <w:ind w:left="1004" w:hanging="720"/>
      </w:pPr>
      <w:rPr>
        <w:rFonts w:ascii="TH SarabunPSK" w:eastAsia="TH SarabunPSK" w:hAnsi="TH SarabunPSK" w:cs="TH SarabunPSK" w:hint="default"/>
        <w:color w:val="0000FF"/>
        <w:u w:val="single"/>
      </w:rPr>
    </w:lvl>
    <w:lvl w:ilvl="3">
      <w:start w:val="1"/>
      <w:numFmt w:val="decimal"/>
      <w:lvlText w:val="%1-%2.%3.%4"/>
      <w:lvlJc w:val="left"/>
      <w:pPr>
        <w:ind w:left="1506" w:hanging="1080"/>
      </w:pPr>
      <w:rPr>
        <w:rFonts w:ascii="TH SarabunPSK" w:eastAsia="TH SarabunPSK" w:hAnsi="TH SarabunPSK" w:cs="TH SarabunPSK" w:hint="default"/>
        <w:color w:val="0000FF"/>
        <w:u w:val="single"/>
      </w:rPr>
    </w:lvl>
    <w:lvl w:ilvl="4">
      <w:start w:val="1"/>
      <w:numFmt w:val="decimal"/>
      <w:lvlText w:val="%1-%2.%3.%4.%5"/>
      <w:lvlJc w:val="left"/>
      <w:pPr>
        <w:ind w:left="2008" w:hanging="1440"/>
      </w:pPr>
      <w:rPr>
        <w:rFonts w:ascii="TH SarabunPSK" w:eastAsia="TH SarabunPSK" w:hAnsi="TH SarabunPSK" w:cs="TH SarabunPSK" w:hint="default"/>
        <w:color w:val="0000FF"/>
        <w:u w:val="single"/>
      </w:rPr>
    </w:lvl>
    <w:lvl w:ilvl="5">
      <w:start w:val="1"/>
      <w:numFmt w:val="decimal"/>
      <w:lvlText w:val="%1-%2.%3.%4.%5.%6"/>
      <w:lvlJc w:val="left"/>
      <w:pPr>
        <w:ind w:left="2510" w:hanging="1800"/>
      </w:pPr>
      <w:rPr>
        <w:rFonts w:ascii="TH SarabunPSK" w:eastAsia="TH SarabunPSK" w:hAnsi="TH SarabunPSK" w:cs="TH SarabunPSK" w:hint="default"/>
        <w:color w:val="0000FF"/>
        <w:u w:val="single"/>
      </w:rPr>
    </w:lvl>
    <w:lvl w:ilvl="6">
      <w:start w:val="1"/>
      <w:numFmt w:val="decimal"/>
      <w:lvlText w:val="%1-%2.%3.%4.%5.%6.%7"/>
      <w:lvlJc w:val="left"/>
      <w:pPr>
        <w:ind w:left="2652" w:hanging="1800"/>
      </w:pPr>
      <w:rPr>
        <w:rFonts w:ascii="TH SarabunPSK" w:eastAsia="TH SarabunPSK" w:hAnsi="TH SarabunPSK" w:cs="TH SarabunPSK" w:hint="default"/>
        <w:color w:val="0000FF"/>
        <w:u w:val="single"/>
      </w:rPr>
    </w:lvl>
    <w:lvl w:ilvl="7">
      <w:start w:val="1"/>
      <w:numFmt w:val="decimal"/>
      <w:lvlText w:val="%1-%2.%3.%4.%5.%6.%7.%8"/>
      <w:lvlJc w:val="left"/>
      <w:pPr>
        <w:ind w:left="3154" w:hanging="2160"/>
      </w:pPr>
      <w:rPr>
        <w:rFonts w:ascii="TH SarabunPSK" w:eastAsia="TH SarabunPSK" w:hAnsi="TH SarabunPSK" w:cs="TH SarabunPSK" w:hint="default"/>
        <w:color w:val="0000FF"/>
        <w:u w:val="single"/>
      </w:rPr>
    </w:lvl>
    <w:lvl w:ilvl="8">
      <w:start w:val="1"/>
      <w:numFmt w:val="decimal"/>
      <w:lvlText w:val="%1-%2.%3.%4.%5.%6.%7.%8.%9"/>
      <w:lvlJc w:val="left"/>
      <w:pPr>
        <w:ind w:left="3656" w:hanging="2520"/>
      </w:pPr>
      <w:rPr>
        <w:rFonts w:ascii="TH SarabunPSK" w:eastAsia="TH SarabunPSK" w:hAnsi="TH SarabunPSK" w:cs="TH SarabunPSK" w:hint="default"/>
        <w:color w:val="0000FF"/>
        <w:u w:val="single"/>
      </w:rPr>
    </w:lvl>
  </w:abstractNum>
  <w:abstractNum w:abstractNumId="193" w15:restartNumberingAfterBreak="0">
    <w:nsid w:val="502D0C5F"/>
    <w:multiLevelType w:val="hybridMultilevel"/>
    <w:tmpl w:val="7A14BE62"/>
    <w:lvl w:ilvl="0" w:tplc="BAC0DE52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4" w15:restartNumberingAfterBreak="0">
    <w:nsid w:val="5071480D"/>
    <w:multiLevelType w:val="hybridMultilevel"/>
    <w:tmpl w:val="E2C0674A"/>
    <w:lvl w:ilvl="0" w:tplc="F3F49AEC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5" w15:restartNumberingAfterBreak="0">
    <w:nsid w:val="50BB5B4C"/>
    <w:multiLevelType w:val="hybridMultilevel"/>
    <w:tmpl w:val="7F9CE142"/>
    <w:lvl w:ilvl="0" w:tplc="A1F82C5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6" w15:restartNumberingAfterBreak="0">
    <w:nsid w:val="51E74B69"/>
    <w:multiLevelType w:val="multilevel"/>
    <w:tmpl w:val="3F02B6AE"/>
    <w:lvl w:ilvl="0">
      <w:start w:val="4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97" w15:restartNumberingAfterBreak="0">
    <w:nsid w:val="520F6175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8" w15:restartNumberingAfterBreak="0">
    <w:nsid w:val="52EC7D14"/>
    <w:multiLevelType w:val="multilevel"/>
    <w:tmpl w:val="90AA51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3.3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9" w15:restartNumberingAfterBreak="0">
    <w:nsid w:val="542276D3"/>
    <w:multiLevelType w:val="hybridMultilevel"/>
    <w:tmpl w:val="87124AC4"/>
    <w:lvl w:ilvl="0" w:tplc="AD3C6308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0" w15:restartNumberingAfterBreak="0">
    <w:nsid w:val="54F4634E"/>
    <w:multiLevelType w:val="hybridMultilevel"/>
    <w:tmpl w:val="F272C1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1" w15:restartNumberingAfterBreak="0">
    <w:nsid w:val="55585BBB"/>
    <w:multiLevelType w:val="hybridMultilevel"/>
    <w:tmpl w:val="38E2C342"/>
    <w:lvl w:ilvl="0" w:tplc="4174905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2" w15:restartNumberingAfterBreak="0">
    <w:nsid w:val="565E1A9F"/>
    <w:multiLevelType w:val="multilevel"/>
    <w:tmpl w:val="75BC2E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03" w15:restartNumberingAfterBreak="0">
    <w:nsid w:val="56704D0B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4" w15:restartNumberingAfterBreak="0">
    <w:nsid w:val="56D2772B"/>
    <w:multiLevelType w:val="hybridMultilevel"/>
    <w:tmpl w:val="A6349500"/>
    <w:lvl w:ilvl="0" w:tplc="8D068214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5" w15:restartNumberingAfterBreak="0">
    <w:nsid w:val="571B7391"/>
    <w:multiLevelType w:val="hybridMultilevel"/>
    <w:tmpl w:val="B810C83E"/>
    <w:lvl w:ilvl="0" w:tplc="55422018">
      <w:start w:val="1"/>
      <w:numFmt w:val="decimal"/>
      <w:suff w:val="space"/>
      <w:lvlText w:val="10.2.%1)"/>
      <w:lvlJc w:val="left"/>
      <w:pPr>
        <w:ind w:left="54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6" w15:restartNumberingAfterBreak="0">
    <w:nsid w:val="58F742FC"/>
    <w:multiLevelType w:val="multilevel"/>
    <w:tmpl w:val="8B7A569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6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7" w15:restartNumberingAfterBreak="0">
    <w:nsid w:val="592D60EB"/>
    <w:multiLevelType w:val="hybridMultilevel"/>
    <w:tmpl w:val="BD921BC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8" w15:restartNumberingAfterBreak="0">
    <w:nsid w:val="59F26568"/>
    <w:multiLevelType w:val="hybridMultilevel"/>
    <w:tmpl w:val="93AA6A96"/>
    <w:lvl w:ilvl="0" w:tplc="568E16C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9" w15:restartNumberingAfterBreak="0">
    <w:nsid w:val="5AA36461"/>
    <w:multiLevelType w:val="hybridMultilevel"/>
    <w:tmpl w:val="8AAC8000"/>
    <w:lvl w:ilvl="0" w:tplc="6346DCB4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0" w15:restartNumberingAfterBreak="0">
    <w:nsid w:val="5BE9304E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612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11" w15:restartNumberingAfterBreak="0">
    <w:nsid w:val="5C1144E1"/>
    <w:multiLevelType w:val="multilevel"/>
    <w:tmpl w:val="8B7A569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6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2" w15:restartNumberingAfterBreak="0">
    <w:nsid w:val="5C9635E7"/>
    <w:multiLevelType w:val="hybridMultilevel"/>
    <w:tmpl w:val="8A043E36"/>
    <w:lvl w:ilvl="0" w:tplc="03DA0AC6">
      <w:start w:val="1"/>
      <w:numFmt w:val="decimal"/>
      <w:suff w:val="space"/>
      <w:lvlText w:val="5.4.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3" w15:restartNumberingAfterBreak="0">
    <w:nsid w:val="5D210A91"/>
    <w:multiLevelType w:val="hybridMultilevel"/>
    <w:tmpl w:val="9B0471EA"/>
    <w:lvl w:ilvl="0" w:tplc="3022EF7A">
      <w:start w:val="1"/>
      <w:numFmt w:val="decimal"/>
      <w:suff w:val="space"/>
      <w:lvlText w:val="1.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4" w15:restartNumberingAfterBreak="0">
    <w:nsid w:val="5DBF26BF"/>
    <w:multiLevelType w:val="hybridMultilevel"/>
    <w:tmpl w:val="B046F038"/>
    <w:lvl w:ilvl="0" w:tplc="8F5E9B26">
      <w:start w:val="1"/>
      <w:numFmt w:val="decimal"/>
      <w:suff w:val="space"/>
      <w:lvlText w:val="%1."/>
      <w:lvlJc w:val="left"/>
      <w:pPr>
        <w:ind w:left="2034" w:hanging="360"/>
      </w:pPr>
      <w:rPr>
        <w:rFonts w:ascii="TH SarabunPSK" w:eastAsia="Malgun Gothic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2754" w:hanging="360"/>
      </w:pPr>
    </w:lvl>
    <w:lvl w:ilvl="2" w:tplc="0409001B" w:tentative="1">
      <w:start w:val="1"/>
      <w:numFmt w:val="lowerRoman"/>
      <w:lvlText w:val="%3."/>
      <w:lvlJc w:val="right"/>
      <w:pPr>
        <w:ind w:left="3474" w:hanging="180"/>
      </w:pPr>
    </w:lvl>
    <w:lvl w:ilvl="3" w:tplc="0409000F" w:tentative="1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215" w15:restartNumberingAfterBreak="0">
    <w:nsid w:val="5E762622"/>
    <w:multiLevelType w:val="hybridMultilevel"/>
    <w:tmpl w:val="24C4BEDA"/>
    <w:lvl w:ilvl="0" w:tplc="5BDC98BE">
      <w:start w:val="1"/>
      <w:numFmt w:val="decimal"/>
      <w:lvlText w:val="%1)"/>
      <w:lvlJc w:val="left"/>
      <w:pPr>
        <w:ind w:left="810" w:hanging="360"/>
      </w:pPr>
      <w:rPr>
        <w:rFonts w:hint="default"/>
        <w:color w:val="auto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6" w15:restartNumberingAfterBreak="0">
    <w:nsid w:val="5F7D1990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7" w15:restartNumberingAfterBreak="0">
    <w:nsid w:val="5F811F3D"/>
    <w:multiLevelType w:val="hybridMultilevel"/>
    <w:tmpl w:val="9DBA8DBE"/>
    <w:lvl w:ilvl="0" w:tplc="C9ECE4A2">
      <w:start w:val="1"/>
      <w:numFmt w:val="decimal"/>
      <w:suff w:val="space"/>
      <w:lvlText w:val="5.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1" w:tplc="8F263FB0">
      <w:start w:val="1"/>
      <w:numFmt w:val="decimal"/>
      <w:suff w:val="space"/>
      <w:lvlText w:val="5.%2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8" w15:restartNumberingAfterBreak="0">
    <w:nsid w:val="608C2C8C"/>
    <w:multiLevelType w:val="hybridMultilevel"/>
    <w:tmpl w:val="E6C25E06"/>
    <w:lvl w:ilvl="0" w:tplc="7EBC958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9" w15:restartNumberingAfterBreak="0">
    <w:nsid w:val="60BE3277"/>
    <w:multiLevelType w:val="multilevel"/>
    <w:tmpl w:val="AE080E00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4.%4)"/>
      <w:lvlJc w:val="left"/>
      <w:pPr>
        <w:ind w:left="3240" w:hanging="1080"/>
      </w:pPr>
      <w:rPr>
        <w:rFonts w:hint="default"/>
        <w:b w:val="0"/>
        <w:bCs w:val="0"/>
        <w:sz w:val="32"/>
        <w:szCs w:val="32"/>
        <w:lang w:bidi="th-TH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20" w15:restartNumberingAfterBreak="0">
    <w:nsid w:val="60C23702"/>
    <w:multiLevelType w:val="hybridMultilevel"/>
    <w:tmpl w:val="DF7669E8"/>
    <w:lvl w:ilvl="0" w:tplc="76EE1EFE">
      <w:numFmt w:val="bullet"/>
      <w:lvlText w:val="-"/>
      <w:lvlJc w:val="left"/>
      <w:pPr>
        <w:ind w:left="720" w:hanging="360"/>
      </w:pPr>
      <w:rPr>
        <w:rFonts w:ascii="TH SarabunPSK" w:eastAsia="Malgun Gothic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EE1EFE">
      <w:numFmt w:val="bullet"/>
      <w:lvlText w:val="-"/>
      <w:lvlJc w:val="left"/>
      <w:pPr>
        <w:ind w:left="2880" w:hanging="360"/>
      </w:pPr>
      <w:rPr>
        <w:rFonts w:ascii="TH SarabunPSK" w:eastAsia="Malgun Gothic" w:hAnsi="TH SarabunPSK" w:cs="TH SarabunPSK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622A41C6"/>
    <w:multiLevelType w:val="hybridMultilevel"/>
    <w:tmpl w:val="433E0C9C"/>
    <w:lvl w:ilvl="0" w:tplc="A17CC0F0">
      <w:start w:val="4"/>
      <w:numFmt w:val="bullet"/>
      <w:lvlText w:val="-"/>
      <w:lvlJc w:val="left"/>
      <w:pPr>
        <w:ind w:left="180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2" w15:restartNumberingAfterBreak="0">
    <w:nsid w:val="628D7EBB"/>
    <w:multiLevelType w:val="hybridMultilevel"/>
    <w:tmpl w:val="C6F40A4E"/>
    <w:lvl w:ilvl="0" w:tplc="A4E8C180">
      <w:start w:val="3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3" w15:restartNumberingAfterBreak="0">
    <w:nsid w:val="63CF4948"/>
    <w:multiLevelType w:val="hybridMultilevel"/>
    <w:tmpl w:val="2652721E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4" w15:restartNumberingAfterBreak="0">
    <w:nsid w:val="65ED0DA7"/>
    <w:multiLevelType w:val="hybridMultilevel"/>
    <w:tmpl w:val="6866A844"/>
    <w:lvl w:ilvl="0" w:tplc="5980208E">
      <w:start w:val="1"/>
      <w:numFmt w:val="decimal"/>
      <w:suff w:val="space"/>
      <w:lvlText w:val="%1."/>
      <w:lvlJc w:val="left"/>
      <w:pPr>
        <w:ind w:left="1069" w:hanging="360"/>
      </w:pPr>
      <w:rPr>
        <w:rFonts w:ascii="TH SarabunPSK" w:eastAsia="TH SarabunPSK" w:hAnsi="TH SarabunPSK" w:cs="TH SarabunPSK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5" w15:restartNumberingAfterBreak="0">
    <w:nsid w:val="660E04BD"/>
    <w:multiLevelType w:val="multilevel"/>
    <w:tmpl w:val="1480CB40"/>
    <w:lvl w:ilvl="0">
      <w:start w:val="1"/>
      <w:numFmt w:val="decimal"/>
      <w:lvlText w:val="%1"/>
      <w:lvlJc w:val="left"/>
      <w:pPr>
        <w:tabs>
          <w:tab w:val="num" w:pos="690"/>
        </w:tabs>
        <w:ind w:left="690" w:hanging="690"/>
      </w:pPr>
      <w:rPr>
        <w:rFonts w:hint="default"/>
        <w:b/>
        <w:bCs/>
      </w:rPr>
    </w:lvl>
    <w:lvl w:ilvl="1">
      <w:start w:val="2"/>
      <w:numFmt w:val="decimal"/>
      <w:lvlText w:val="%1.%2"/>
      <w:lvlJc w:val="left"/>
      <w:pPr>
        <w:tabs>
          <w:tab w:val="num" w:pos="1927"/>
        </w:tabs>
        <w:ind w:left="1927" w:hanging="690"/>
      </w:pPr>
      <w:rPr>
        <w:rFonts w:hint="default"/>
        <w:b/>
        <w:bCs/>
      </w:rPr>
    </w:lvl>
    <w:lvl w:ilvl="2">
      <w:start w:val="4"/>
      <w:numFmt w:val="decimal"/>
      <w:suff w:val="space"/>
      <w:lvlText w:val="%1.%2.%3"/>
      <w:lvlJc w:val="left"/>
      <w:pPr>
        <w:ind w:left="3194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tabs>
          <w:tab w:val="num" w:pos="4791"/>
        </w:tabs>
        <w:ind w:left="4791" w:hanging="1080"/>
      </w:pPr>
      <w:rPr>
        <w:rFonts w:hint="default"/>
        <w:b/>
        <w:bCs/>
      </w:rPr>
    </w:lvl>
    <w:lvl w:ilvl="4">
      <w:start w:val="1"/>
      <w:numFmt w:val="decimal"/>
      <w:lvlText w:val="%1.%2.%3.%4.%5"/>
      <w:lvlJc w:val="left"/>
      <w:pPr>
        <w:tabs>
          <w:tab w:val="num" w:pos="6028"/>
        </w:tabs>
        <w:ind w:left="6028" w:hanging="1080"/>
      </w:pPr>
      <w:rPr>
        <w:rFonts w:hint="default"/>
        <w:b/>
        <w:bCs/>
      </w:rPr>
    </w:lvl>
    <w:lvl w:ilvl="5">
      <w:start w:val="1"/>
      <w:numFmt w:val="decimal"/>
      <w:lvlText w:val="%1.%2.%3.%4.%5.%6"/>
      <w:lvlJc w:val="left"/>
      <w:pPr>
        <w:tabs>
          <w:tab w:val="num" w:pos="7625"/>
        </w:tabs>
        <w:ind w:left="7625" w:hanging="1440"/>
      </w:pPr>
      <w:rPr>
        <w:rFonts w:hint="default"/>
        <w:b/>
        <w:bCs/>
      </w:rPr>
    </w:lvl>
    <w:lvl w:ilvl="6">
      <w:start w:val="1"/>
      <w:numFmt w:val="decimal"/>
      <w:lvlText w:val="%1.%2.%3.%4.%5.%6.%7"/>
      <w:lvlJc w:val="left"/>
      <w:pPr>
        <w:tabs>
          <w:tab w:val="num" w:pos="8862"/>
        </w:tabs>
        <w:ind w:left="8862" w:hanging="1440"/>
      </w:pPr>
      <w:rPr>
        <w:rFonts w:hint="default"/>
        <w:b/>
        <w:bCs/>
      </w:rPr>
    </w:lvl>
    <w:lvl w:ilvl="7">
      <w:start w:val="1"/>
      <w:numFmt w:val="decimal"/>
      <w:lvlText w:val="%1.%2.%3.%4.%5.%6.%7.%8"/>
      <w:lvlJc w:val="left"/>
      <w:pPr>
        <w:tabs>
          <w:tab w:val="num" w:pos="10459"/>
        </w:tabs>
        <w:ind w:left="10459" w:hanging="1800"/>
      </w:pPr>
      <w:rPr>
        <w:rFonts w:hint="default"/>
        <w:b/>
        <w:bCs/>
      </w:rPr>
    </w:lvl>
    <w:lvl w:ilvl="8">
      <w:start w:val="1"/>
      <w:numFmt w:val="decimal"/>
      <w:lvlText w:val="%1.%2.%3.%4.%5.%6.%7.%8.%9"/>
      <w:lvlJc w:val="left"/>
      <w:pPr>
        <w:tabs>
          <w:tab w:val="num" w:pos="12056"/>
        </w:tabs>
        <w:ind w:left="12056" w:hanging="2160"/>
      </w:pPr>
      <w:rPr>
        <w:rFonts w:hint="default"/>
        <w:b/>
        <w:bCs/>
      </w:rPr>
    </w:lvl>
  </w:abstractNum>
  <w:abstractNum w:abstractNumId="226" w15:restartNumberingAfterBreak="0">
    <w:nsid w:val="661169A0"/>
    <w:multiLevelType w:val="multilevel"/>
    <w:tmpl w:val="C1B84F2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227" w15:restartNumberingAfterBreak="0">
    <w:nsid w:val="66482F80"/>
    <w:multiLevelType w:val="hybridMultilevel"/>
    <w:tmpl w:val="5066AE6E"/>
    <w:lvl w:ilvl="0" w:tplc="8F229BD2">
      <w:start w:val="1"/>
      <w:numFmt w:val="decimal"/>
      <w:suff w:val="space"/>
      <w:lvlText w:val="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8" w15:restartNumberingAfterBreak="0">
    <w:nsid w:val="675742B5"/>
    <w:multiLevelType w:val="hybridMultilevel"/>
    <w:tmpl w:val="75000386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9" w15:restartNumberingAfterBreak="0">
    <w:nsid w:val="67D348FE"/>
    <w:multiLevelType w:val="hybridMultilevel"/>
    <w:tmpl w:val="E4004F8E"/>
    <w:lvl w:ilvl="0" w:tplc="01F8BFF0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0" w15:restartNumberingAfterBreak="0">
    <w:nsid w:val="68B8268E"/>
    <w:multiLevelType w:val="hybridMultilevel"/>
    <w:tmpl w:val="9F6802C4"/>
    <w:lvl w:ilvl="0" w:tplc="04090011">
      <w:start w:val="1"/>
      <w:numFmt w:val="decimal"/>
      <w:lvlText w:val="%1)"/>
      <w:lvlJc w:val="left"/>
      <w:pPr>
        <w:ind w:left="1373" w:hanging="360"/>
      </w:pPr>
    </w:lvl>
    <w:lvl w:ilvl="1" w:tplc="04090019" w:tentative="1">
      <w:start w:val="1"/>
      <w:numFmt w:val="lowerLetter"/>
      <w:lvlText w:val="%2."/>
      <w:lvlJc w:val="left"/>
      <w:pPr>
        <w:ind w:left="2093" w:hanging="360"/>
      </w:pPr>
    </w:lvl>
    <w:lvl w:ilvl="2" w:tplc="0409001B" w:tentative="1">
      <w:start w:val="1"/>
      <w:numFmt w:val="lowerRoman"/>
      <w:lvlText w:val="%3."/>
      <w:lvlJc w:val="right"/>
      <w:pPr>
        <w:ind w:left="2813" w:hanging="180"/>
      </w:pPr>
    </w:lvl>
    <w:lvl w:ilvl="3" w:tplc="0409000F" w:tentative="1">
      <w:start w:val="1"/>
      <w:numFmt w:val="decimal"/>
      <w:lvlText w:val="%4."/>
      <w:lvlJc w:val="left"/>
      <w:pPr>
        <w:ind w:left="3533" w:hanging="360"/>
      </w:pPr>
    </w:lvl>
    <w:lvl w:ilvl="4" w:tplc="04090019" w:tentative="1">
      <w:start w:val="1"/>
      <w:numFmt w:val="lowerLetter"/>
      <w:lvlText w:val="%5."/>
      <w:lvlJc w:val="left"/>
      <w:pPr>
        <w:ind w:left="4253" w:hanging="360"/>
      </w:pPr>
    </w:lvl>
    <w:lvl w:ilvl="5" w:tplc="0409001B" w:tentative="1">
      <w:start w:val="1"/>
      <w:numFmt w:val="lowerRoman"/>
      <w:lvlText w:val="%6."/>
      <w:lvlJc w:val="right"/>
      <w:pPr>
        <w:ind w:left="4973" w:hanging="180"/>
      </w:pPr>
    </w:lvl>
    <w:lvl w:ilvl="6" w:tplc="0409000F" w:tentative="1">
      <w:start w:val="1"/>
      <w:numFmt w:val="decimal"/>
      <w:lvlText w:val="%7."/>
      <w:lvlJc w:val="left"/>
      <w:pPr>
        <w:ind w:left="5693" w:hanging="360"/>
      </w:pPr>
    </w:lvl>
    <w:lvl w:ilvl="7" w:tplc="04090019" w:tentative="1">
      <w:start w:val="1"/>
      <w:numFmt w:val="lowerLetter"/>
      <w:lvlText w:val="%8."/>
      <w:lvlJc w:val="left"/>
      <w:pPr>
        <w:ind w:left="6413" w:hanging="360"/>
      </w:pPr>
    </w:lvl>
    <w:lvl w:ilvl="8" w:tplc="0409001B" w:tentative="1">
      <w:start w:val="1"/>
      <w:numFmt w:val="lowerRoman"/>
      <w:lvlText w:val="%9."/>
      <w:lvlJc w:val="right"/>
      <w:pPr>
        <w:ind w:left="7133" w:hanging="180"/>
      </w:pPr>
    </w:lvl>
  </w:abstractNum>
  <w:abstractNum w:abstractNumId="231" w15:restartNumberingAfterBreak="0">
    <w:nsid w:val="692D2C97"/>
    <w:multiLevelType w:val="hybridMultilevel"/>
    <w:tmpl w:val="D0E20274"/>
    <w:lvl w:ilvl="0" w:tplc="C8F87264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2" w15:restartNumberingAfterBreak="0">
    <w:nsid w:val="69F81B33"/>
    <w:multiLevelType w:val="hybridMultilevel"/>
    <w:tmpl w:val="1F08E7FE"/>
    <w:lvl w:ilvl="0" w:tplc="561CF09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3" w15:restartNumberingAfterBreak="0">
    <w:nsid w:val="6B4331C2"/>
    <w:multiLevelType w:val="hybridMultilevel"/>
    <w:tmpl w:val="82C40D8A"/>
    <w:lvl w:ilvl="0" w:tplc="83ACDDDA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4" w15:restartNumberingAfterBreak="0">
    <w:nsid w:val="6BBF5EDF"/>
    <w:multiLevelType w:val="hybridMultilevel"/>
    <w:tmpl w:val="2F6A48D0"/>
    <w:lvl w:ilvl="0" w:tplc="A35A4616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54" w:hanging="360"/>
      </w:pPr>
    </w:lvl>
    <w:lvl w:ilvl="2" w:tplc="0409001B" w:tentative="1">
      <w:start w:val="1"/>
      <w:numFmt w:val="lowerRoman"/>
      <w:lvlText w:val="%3."/>
      <w:lvlJc w:val="right"/>
      <w:pPr>
        <w:ind w:left="3474" w:hanging="180"/>
      </w:pPr>
    </w:lvl>
    <w:lvl w:ilvl="3" w:tplc="0409000F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235" w15:restartNumberingAfterBreak="0">
    <w:nsid w:val="6C553964"/>
    <w:multiLevelType w:val="hybridMultilevel"/>
    <w:tmpl w:val="CF0EF30C"/>
    <w:lvl w:ilvl="0" w:tplc="04090011">
      <w:start w:val="1"/>
      <w:numFmt w:val="decimal"/>
      <w:lvlText w:val="%1)"/>
      <w:lvlJc w:val="left"/>
      <w:pPr>
        <w:ind w:left="1656" w:hanging="360"/>
      </w:pPr>
    </w:lvl>
    <w:lvl w:ilvl="1" w:tplc="04090019" w:tentative="1">
      <w:start w:val="1"/>
      <w:numFmt w:val="lowerLetter"/>
      <w:lvlText w:val="%2."/>
      <w:lvlJc w:val="left"/>
      <w:pPr>
        <w:ind w:left="2376" w:hanging="360"/>
      </w:pPr>
    </w:lvl>
    <w:lvl w:ilvl="2" w:tplc="0409001B" w:tentative="1">
      <w:start w:val="1"/>
      <w:numFmt w:val="lowerRoman"/>
      <w:lvlText w:val="%3."/>
      <w:lvlJc w:val="right"/>
      <w:pPr>
        <w:ind w:left="3096" w:hanging="180"/>
      </w:pPr>
    </w:lvl>
    <w:lvl w:ilvl="3" w:tplc="0409000F" w:tentative="1">
      <w:start w:val="1"/>
      <w:numFmt w:val="decimal"/>
      <w:lvlText w:val="%4."/>
      <w:lvlJc w:val="left"/>
      <w:pPr>
        <w:ind w:left="3816" w:hanging="360"/>
      </w:pPr>
    </w:lvl>
    <w:lvl w:ilvl="4" w:tplc="04090019" w:tentative="1">
      <w:start w:val="1"/>
      <w:numFmt w:val="lowerLetter"/>
      <w:lvlText w:val="%5."/>
      <w:lvlJc w:val="left"/>
      <w:pPr>
        <w:ind w:left="4536" w:hanging="360"/>
      </w:pPr>
    </w:lvl>
    <w:lvl w:ilvl="5" w:tplc="0409001B" w:tentative="1">
      <w:start w:val="1"/>
      <w:numFmt w:val="lowerRoman"/>
      <w:lvlText w:val="%6."/>
      <w:lvlJc w:val="right"/>
      <w:pPr>
        <w:ind w:left="5256" w:hanging="180"/>
      </w:pPr>
    </w:lvl>
    <w:lvl w:ilvl="6" w:tplc="0409000F" w:tentative="1">
      <w:start w:val="1"/>
      <w:numFmt w:val="decimal"/>
      <w:lvlText w:val="%7."/>
      <w:lvlJc w:val="left"/>
      <w:pPr>
        <w:ind w:left="5976" w:hanging="360"/>
      </w:pPr>
    </w:lvl>
    <w:lvl w:ilvl="7" w:tplc="04090019" w:tentative="1">
      <w:start w:val="1"/>
      <w:numFmt w:val="lowerLetter"/>
      <w:lvlText w:val="%8."/>
      <w:lvlJc w:val="left"/>
      <w:pPr>
        <w:ind w:left="6696" w:hanging="360"/>
      </w:pPr>
    </w:lvl>
    <w:lvl w:ilvl="8" w:tplc="0409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36" w15:restartNumberingAfterBreak="0">
    <w:nsid w:val="6CA95B36"/>
    <w:multiLevelType w:val="hybridMultilevel"/>
    <w:tmpl w:val="ED1A98E6"/>
    <w:lvl w:ilvl="0" w:tplc="7584D2FE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7" w15:restartNumberingAfterBreak="0">
    <w:nsid w:val="6D3A21D3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8" w15:restartNumberingAfterBreak="0">
    <w:nsid w:val="6DBF74B5"/>
    <w:multiLevelType w:val="hybridMultilevel"/>
    <w:tmpl w:val="9BB055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9" w15:restartNumberingAfterBreak="0">
    <w:nsid w:val="6EA21F05"/>
    <w:multiLevelType w:val="hybridMultilevel"/>
    <w:tmpl w:val="56904200"/>
    <w:lvl w:ilvl="0" w:tplc="4C9A3F0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0" w15:restartNumberingAfterBreak="0">
    <w:nsid w:val="6EA46A2F"/>
    <w:multiLevelType w:val="hybridMultilevel"/>
    <w:tmpl w:val="EE304B08"/>
    <w:lvl w:ilvl="0" w:tplc="D20823AE">
      <w:start w:val="1"/>
      <w:numFmt w:val="decimal"/>
      <w:lvlText w:val="%1)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1" w15:restartNumberingAfterBreak="0">
    <w:nsid w:val="6EAB5DB2"/>
    <w:multiLevelType w:val="hybridMultilevel"/>
    <w:tmpl w:val="174AF56E"/>
    <w:lvl w:ilvl="0" w:tplc="3134FC98">
      <w:start w:val="1"/>
      <w:numFmt w:val="decimal"/>
      <w:suff w:val="space"/>
      <w:lvlText w:val="1.%1)"/>
      <w:lvlJc w:val="left"/>
      <w:pPr>
        <w:ind w:left="720" w:hanging="360"/>
      </w:pPr>
      <w:rPr>
        <w:rFonts w:hint="default"/>
      </w:rPr>
    </w:lvl>
    <w:lvl w:ilvl="1" w:tplc="7292E664">
      <w:start w:val="1"/>
      <w:numFmt w:val="decimal"/>
      <w:suff w:val="space"/>
      <w:lvlText w:val="1.%2)"/>
      <w:lvlJc w:val="left"/>
      <w:pPr>
        <w:ind w:left="7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2" w15:restartNumberingAfterBreak="0">
    <w:nsid w:val="6EB2682D"/>
    <w:multiLevelType w:val="hybridMultilevel"/>
    <w:tmpl w:val="19182E14"/>
    <w:lvl w:ilvl="0" w:tplc="204C5C8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3" w15:restartNumberingAfterBreak="0">
    <w:nsid w:val="6F485FFD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4" w15:restartNumberingAfterBreak="0">
    <w:nsid w:val="6F766213"/>
    <w:multiLevelType w:val="multilevel"/>
    <w:tmpl w:val="C742B8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  <w:b w:val="0"/>
        <w:bCs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920" w:hanging="2160"/>
      </w:pPr>
      <w:rPr>
        <w:rFonts w:hint="default"/>
      </w:rPr>
    </w:lvl>
  </w:abstractNum>
  <w:abstractNum w:abstractNumId="245" w15:restartNumberingAfterBreak="0">
    <w:nsid w:val="713302B4"/>
    <w:multiLevelType w:val="hybridMultilevel"/>
    <w:tmpl w:val="F5DC9344"/>
    <w:lvl w:ilvl="0" w:tplc="10807C6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6" w15:restartNumberingAfterBreak="0">
    <w:nsid w:val="7290544D"/>
    <w:multiLevelType w:val="hybridMultilevel"/>
    <w:tmpl w:val="4A5041BA"/>
    <w:lvl w:ilvl="0" w:tplc="F438AC9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7" w15:restartNumberingAfterBreak="0">
    <w:nsid w:val="72E3310E"/>
    <w:multiLevelType w:val="hybridMultilevel"/>
    <w:tmpl w:val="5F0CDAD2"/>
    <w:lvl w:ilvl="0" w:tplc="E33E886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8" w15:restartNumberingAfterBreak="0">
    <w:nsid w:val="73013CD7"/>
    <w:multiLevelType w:val="hybridMultilevel"/>
    <w:tmpl w:val="B9EE8E20"/>
    <w:lvl w:ilvl="0" w:tplc="E378F3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9" w15:restartNumberingAfterBreak="0">
    <w:nsid w:val="737C1AD1"/>
    <w:multiLevelType w:val="hybridMultilevel"/>
    <w:tmpl w:val="4CB8AE5C"/>
    <w:lvl w:ilvl="0" w:tplc="A332657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0" w15:restartNumberingAfterBreak="0">
    <w:nsid w:val="74CC1526"/>
    <w:multiLevelType w:val="hybridMultilevel"/>
    <w:tmpl w:val="DE945B32"/>
    <w:lvl w:ilvl="0" w:tplc="3CF610E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1" w15:restartNumberingAfterBreak="0">
    <w:nsid w:val="75533A6D"/>
    <w:multiLevelType w:val="hybridMultilevel"/>
    <w:tmpl w:val="05946680"/>
    <w:lvl w:ilvl="0" w:tplc="F7FE63E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2" w15:restartNumberingAfterBreak="0">
    <w:nsid w:val="75BF687D"/>
    <w:multiLevelType w:val="hybridMultilevel"/>
    <w:tmpl w:val="F2322DA6"/>
    <w:lvl w:ilvl="0" w:tplc="D41CC21A">
      <w:start w:val="1"/>
      <w:numFmt w:val="decimal"/>
      <w:suff w:val="space"/>
      <w:lvlText w:val="%1)"/>
      <w:lvlJc w:val="left"/>
      <w:pPr>
        <w:ind w:left="180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2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8" w:hanging="360"/>
      </w:pPr>
      <w:rPr>
        <w:rFonts w:ascii="Wingdings" w:hAnsi="Wingdings" w:hint="default"/>
      </w:rPr>
    </w:lvl>
  </w:abstractNum>
  <w:abstractNum w:abstractNumId="253" w15:restartNumberingAfterBreak="0">
    <w:nsid w:val="75E47970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4" w15:restartNumberingAfterBreak="0">
    <w:nsid w:val="76073B6C"/>
    <w:multiLevelType w:val="hybridMultilevel"/>
    <w:tmpl w:val="864A2408"/>
    <w:lvl w:ilvl="0" w:tplc="81DC5A76">
      <w:start w:val="1"/>
      <w:numFmt w:val="decimal"/>
      <w:suff w:val="space"/>
      <w:lvlText w:val="1.4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FAC88876">
      <w:start w:val="1"/>
      <w:numFmt w:val="decimal"/>
      <w:suff w:val="space"/>
      <w:lvlText w:val="1.4.%3)"/>
      <w:lvlJc w:val="left"/>
      <w:pPr>
        <w:ind w:left="12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5" w15:restartNumberingAfterBreak="0">
    <w:nsid w:val="761138BE"/>
    <w:multiLevelType w:val="hybridMultilevel"/>
    <w:tmpl w:val="27E6173C"/>
    <w:lvl w:ilvl="0" w:tplc="68A6FE66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6" w15:restartNumberingAfterBreak="0">
    <w:nsid w:val="763A51EF"/>
    <w:multiLevelType w:val="multilevel"/>
    <w:tmpl w:val="817267B8"/>
    <w:lvl w:ilvl="0">
      <w:start w:val="1"/>
      <w:numFmt w:val="decimal"/>
      <w:suff w:val="nothing"/>
      <w:lvlText w:val="บทที่ %1"/>
      <w:lvlJc w:val="left"/>
      <w:pPr>
        <w:ind w:left="432" w:hanging="432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TH SarabunPSK" w:hAnsi="TH SarabunPSK" w:cs="TH SarabunPSK" w:hint="default"/>
        <w:i w:val="0"/>
        <w:iCs w:val="0"/>
        <w:color w:val="00000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7" w15:restartNumberingAfterBreak="0">
    <w:nsid w:val="76737048"/>
    <w:multiLevelType w:val="multilevel"/>
    <w:tmpl w:val="9DE87F60"/>
    <w:lvl w:ilvl="0">
      <w:start w:val="10"/>
      <w:numFmt w:val="decimal"/>
      <w:lvlText w:val="%1."/>
      <w:lvlJc w:val="left"/>
      <w:pPr>
        <w:ind w:left="636" w:hanging="63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4680" w:hanging="1800"/>
      </w:pPr>
      <w:rPr>
        <w:rFonts w:hint="default"/>
      </w:rPr>
    </w:lvl>
  </w:abstractNum>
  <w:abstractNum w:abstractNumId="258" w15:restartNumberingAfterBreak="0">
    <w:nsid w:val="77DD23F7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9" w15:restartNumberingAfterBreak="0">
    <w:nsid w:val="77E86440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0" w15:restartNumberingAfterBreak="0">
    <w:nsid w:val="788E219D"/>
    <w:multiLevelType w:val="multilevel"/>
    <w:tmpl w:val="5D96AF7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61" w15:restartNumberingAfterBreak="0">
    <w:nsid w:val="79226C48"/>
    <w:multiLevelType w:val="hybridMultilevel"/>
    <w:tmpl w:val="3AB22FC0"/>
    <w:lvl w:ilvl="0" w:tplc="496E4DB2">
      <w:start w:val="1"/>
      <w:numFmt w:val="decimal"/>
      <w:suff w:val="space"/>
      <w:lvlText w:val="%1."/>
      <w:lvlJc w:val="left"/>
      <w:pPr>
        <w:ind w:left="1080" w:hanging="360"/>
      </w:pPr>
      <w:rPr>
        <w:rFonts w:ascii="TH SarabunPSK" w:eastAsia="TH SarabunPSK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2" w15:restartNumberingAfterBreak="0">
    <w:nsid w:val="796578D2"/>
    <w:multiLevelType w:val="hybridMultilevel"/>
    <w:tmpl w:val="2550F0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3" w15:restartNumberingAfterBreak="0">
    <w:nsid w:val="79725267"/>
    <w:multiLevelType w:val="hybridMultilevel"/>
    <w:tmpl w:val="2054920E"/>
    <w:lvl w:ilvl="0" w:tplc="AABC9BF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4" w15:restartNumberingAfterBreak="0">
    <w:nsid w:val="7A196B96"/>
    <w:multiLevelType w:val="hybridMultilevel"/>
    <w:tmpl w:val="5124217A"/>
    <w:lvl w:ilvl="0" w:tplc="56F8BCB4">
      <w:start w:val="1"/>
      <w:numFmt w:val="decimal"/>
      <w:lvlText w:val="ตารางที่ ก-%1."/>
      <w:lvlJc w:val="left"/>
      <w:pPr>
        <w:ind w:left="720" w:hanging="360"/>
      </w:pPr>
      <w:rPr>
        <w:rFonts w:ascii="TH SarabunPSK" w:hAnsi="TH SarabunPSK" w:hint="default"/>
        <w:b w:val="0"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5" w15:restartNumberingAfterBreak="0">
    <w:nsid w:val="7A49065E"/>
    <w:multiLevelType w:val="hybridMultilevel"/>
    <w:tmpl w:val="CE7CEA7E"/>
    <w:lvl w:ilvl="0" w:tplc="04090011">
      <w:start w:val="1"/>
      <w:numFmt w:val="decimal"/>
      <w:lvlText w:val="%1)"/>
      <w:lvlJc w:val="left"/>
      <w:pPr>
        <w:ind w:left="2394" w:hanging="360"/>
      </w:pPr>
    </w:lvl>
    <w:lvl w:ilvl="1" w:tplc="04090019" w:tentative="1">
      <w:start w:val="1"/>
      <w:numFmt w:val="lowerLetter"/>
      <w:lvlText w:val="%2."/>
      <w:lvlJc w:val="left"/>
      <w:pPr>
        <w:ind w:left="3114" w:hanging="360"/>
      </w:pPr>
    </w:lvl>
    <w:lvl w:ilvl="2" w:tplc="0409001B" w:tentative="1">
      <w:start w:val="1"/>
      <w:numFmt w:val="lowerRoman"/>
      <w:lvlText w:val="%3."/>
      <w:lvlJc w:val="right"/>
      <w:pPr>
        <w:ind w:left="3834" w:hanging="180"/>
      </w:pPr>
    </w:lvl>
    <w:lvl w:ilvl="3" w:tplc="0409000F" w:tentative="1">
      <w:start w:val="1"/>
      <w:numFmt w:val="decimal"/>
      <w:lvlText w:val="%4."/>
      <w:lvlJc w:val="left"/>
      <w:pPr>
        <w:ind w:left="4554" w:hanging="360"/>
      </w:pPr>
    </w:lvl>
    <w:lvl w:ilvl="4" w:tplc="04090019" w:tentative="1">
      <w:start w:val="1"/>
      <w:numFmt w:val="lowerLetter"/>
      <w:lvlText w:val="%5."/>
      <w:lvlJc w:val="left"/>
      <w:pPr>
        <w:ind w:left="5274" w:hanging="360"/>
      </w:pPr>
    </w:lvl>
    <w:lvl w:ilvl="5" w:tplc="0409001B" w:tentative="1">
      <w:start w:val="1"/>
      <w:numFmt w:val="lowerRoman"/>
      <w:lvlText w:val="%6."/>
      <w:lvlJc w:val="right"/>
      <w:pPr>
        <w:ind w:left="5994" w:hanging="180"/>
      </w:pPr>
    </w:lvl>
    <w:lvl w:ilvl="6" w:tplc="0409000F" w:tentative="1">
      <w:start w:val="1"/>
      <w:numFmt w:val="decimal"/>
      <w:lvlText w:val="%7."/>
      <w:lvlJc w:val="left"/>
      <w:pPr>
        <w:ind w:left="6714" w:hanging="360"/>
      </w:pPr>
    </w:lvl>
    <w:lvl w:ilvl="7" w:tplc="04090019" w:tentative="1">
      <w:start w:val="1"/>
      <w:numFmt w:val="lowerLetter"/>
      <w:lvlText w:val="%8."/>
      <w:lvlJc w:val="left"/>
      <w:pPr>
        <w:ind w:left="7434" w:hanging="360"/>
      </w:pPr>
    </w:lvl>
    <w:lvl w:ilvl="8" w:tplc="0409001B" w:tentative="1">
      <w:start w:val="1"/>
      <w:numFmt w:val="lowerRoman"/>
      <w:lvlText w:val="%9."/>
      <w:lvlJc w:val="right"/>
      <w:pPr>
        <w:ind w:left="8154" w:hanging="180"/>
      </w:pPr>
    </w:lvl>
  </w:abstractNum>
  <w:abstractNum w:abstractNumId="266" w15:restartNumberingAfterBreak="0">
    <w:nsid w:val="7ACF1C9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7" w15:restartNumberingAfterBreak="0">
    <w:nsid w:val="7B704495"/>
    <w:multiLevelType w:val="hybridMultilevel"/>
    <w:tmpl w:val="1CFC4DFA"/>
    <w:lvl w:ilvl="0" w:tplc="0409000F">
      <w:start w:val="1"/>
      <w:numFmt w:val="decimal"/>
      <w:lvlText w:val="%1."/>
      <w:lvlJc w:val="left"/>
      <w:pPr>
        <w:ind w:left="1656" w:hanging="360"/>
      </w:pPr>
    </w:lvl>
    <w:lvl w:ilvl="1" w:tplc="04090019" w:tentative="1">
      <w:start w:val="1"/>
      <w:numFmt w:val="lowerLetter"/>
      <w:lvlText w:val="%2."/>
      <w:lvlJc w:val="left"/>
      <w:pPr>
        <w:ind w:left="2376" w:hanging="360"/>
      </w:pPr>
    </w:lvl>
    <w:lvl w:ilvl="2" w:tplc="0409001B" w:tentative="1">
      <w:start w:val="1"/>
      <w:numFmt w:val="lowerRoman"/>
      <w:lvlText w:val="%3."/>
      <w:lvlJc w:val="right"/>
      <w:pPr>
        <w:ind w:left="3096" w:hanging="180"/>
      </w:pPr>
    </w:lvl>
    <w:lvl w:ilvl="3" w:tplc="0409000F" w:tentative="1">
      <w:start w:val="1"/>
      <w:numFmt w:val="decimal"/>
      <w:lvlText w:val="%4."/>
      <w:lvlJc w:val="left"/>
      <w:pPr>
        <w:ind w:left="3816" w:hanging="360"/>
      </w:pPr>
    </w:lvl>
    <w:lvl w:ilvl="4" w:tplc="04090019" w:tentative="1">
      <w:start w:val="1"/>
      <w:numFmt w:val="lowerLetter"/>
      <w:lvlText w:val="%5."/>
      <w:lvlJc w:val="left"/>
      <w:pPr>
        <w:ind w:left="4536" w:hanging="360"/>
      </w:pPr>
    </w:lvl>
    <w:lvl w:ilvl="5" w:tplc="0409001B" w:tentative="1">
      <w:start w:val="1"/>
      <w:numFmt w:val="lowerRoman"/>
      <w:lvlText w:val="%6."/>
      <w:lvlJc w:val="right"/>
      <w:pPr>
        <w:ind w:left="5256" w:hanging="180"/>
      </w:pPr>
    </w:lvl>
    <w:lvl w:ilvl="6" w:tplc="0409000F" w:tentative="1">
      <w:start w:val="1"/>
      <w:numFmt w:val="decimal"/>
      <w:lvlText w:val="%7."/>
      <w:lvlJc w:val="left"/>
      <w:pPr>
        <w:ind w:left="5976" w:hanging="360"/>
      </w:pPr>
    </w:lvl>
    <w:lvl w:ilvl="7" w:tplc="04090019" w:tentative="1">
      <w:start w:val="1"/>
      <w:numFmt w:val="lowerLetter"/>
      <w:lvlText w:val="%8."/>
      <w:lvlJc w:val="left"/>
      <w:pPr>
        <w:ind w:left="6696" w:hanging="360"/>
      </w:pPr>
    </w:lvl>
    <w:lvl w:ilvl="8" w:tplc="0409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68" w15:restartNumberingAfterBreak="0">
    <w:nsid w:val="7C691C26"/>
    <w:multiLevelType w:val="hybridMultilevel"/>
    <w:tmpl w:val="419AFE62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269" w15:restartNumberingAfterBreak="0">
    <w:nsid w:val="7E141A80"/>
    <w:multiLevelType w:val="hybridMultilevel"/>
    <w:tmpl w:val="72DE2EE4"/>
    <w:lvl w:ilvl="0" w:tplc="4B706CA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0" w15:restartNumberingAfterBreak="0">
    <w:nsid w:val="7ECF184F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6"/>
  </w:num>
  <w:num w:numId="2">
    <w:abstractNumId w:val="100"/>
  </w:num>
  <w:num w:numId="3">
    <w:abstractNumId w:val="238"/>
  </w:num>
  <w:num w:numId="4">
    <w:abstractNumId w:val="238"/>
    <w:lvlOverride w:ilvl="0">
      <w:startOverride w:val="1"/>
    </w:lvlOverride>
  </w:num>
  <w:num w:numId="5">
    <w:abstractNumId w:val="31"/>
  </w:num>
  <w:num w:numId="6">
    <w:abstractNumId w:val="256"/>
  </w:num>
  <w:num w:numId="7">
    <w:abstractNumId w:val="220"/>
  </w:num>
  <w:num w:numId="8">
    <w:abstractNumId w:val="144"/>
  </w:num>
  <w:num w:numId="9">
    <w:abstractNumId w:val="14"/>
  </w:num>
  <w:num w:numId="10">
    <w:abstractNumId w:val="236"/>
  </w:num>
  <w:num w:numId="11">
    <w:abstractNumId w:val="256"/>
  </w:num>
  <w:num w:numId="12">
    <w:abstractNumId w:val="198"/>
  </w:num>
  <w:num w:numId="13">
    <w:abstractNumId w:val="30"/>
  </w:num>
  <w:num w:numId="14">
    <w:abstractNumId w:val="154"/>
  </w:num>
  <w:num w:numId="15">
    <w:abstractNumId w:val="238"/>
  </w:num>
  <w:num w:numId="16">
    <w:abstractNumId w:val="256"/>
  </w:num>
  <w:num w:numId="17">
    <w:abstractNumId w:val="256"/>
  </w:num>
  <w:num w:numId="18">
    <w:abstractNumId w:val="256"/>
  </w:num>
  <w:num w:numId="19">
    <w:abstractNumId w:val="256"/>
  </w:num>
  <w:num w:numId="20">
    <w:abstractNumId w:val="256"/>
  </w:num>
  <w:num w:numId="21">
    <w:abstractNumId w:val="256"/>
  </w:num>
  <w:num w:numId="22">
    <w:abstractNumId w:val="220"/>
  </w:num>
  <w:num w:numId="23">
    <w:abstractNumId w:val="24"/>
  </w:num>
  <w:num w:numId="24">
    <w:abstractNumId w:val="256"/>
  </w:num>
  <w:num w:numId="25">
    <w:abstractNumId w:val="256"/>
  </w:num>
  <w:num w:numId="26">
    <w:abstractNumId w:val="256"/>
  </w:num>
  <w:num w:numId="27">
    <w:abstractNumId w:val="256"/>
  </w:num>
  <w:num w:numId="28">
    <w:abstractNumId w:val="256"/>
  </w:num>
  <w:num w:numId="29">
    <w:abstractNumId w:val="116"/>
  </w:num>
  <w:num w:numId="30">
    <w:abstractNumId w:val="104"/>
  </w:num>
  <w:num w:numId="31">
    <w:abstractNumId w:val="235"/>
  </w:num>
  <w:num w:numId="32">
    <w:abstractNumId w:val="181"/>
  </w:num>
  <w:num w:numId="33">
    <w:abstractNumId w:val="221"/>
  </w:num>
  <w:num w:numId="34">
    <w:abstractNumId w:val="216"/>
  </w:num>
  <w:num w:numId="35">
    <w:abstractNumId w:val="256"/>
  </w:num>
  <w:num w:numId="36">
    <w:abstractNumId w:val="265"/>
  </w:num>
  <w:num w:numId="37">
    <w:abstractNumId w:val="62"/>
  </w:num>
  <w:num w:numId="38">
    <w:abstractNumId w:val="256"/>
  </w:num>
  <w:num w:numId="39">
    <w:abstractNumId w:val="256"/>
  </w:num>
  <w:num w:numId="40">
    <w:abstractNumId w:val="256"/>
  </w:num>
  <w:num w:numId="41">
    <w:abstractNumId w:val="256"/>
  </w:num>
  <w:num w:numId="42">
    <w:abstractNumId w:val="256"/>
  </w:num>
  <w:num w:numId="43">
    <w:abstractNumId w:val="256"/>
  </w:num>
  <w:num w:numId="44">
    <w:abstractNumId w:val="256"/>
  </w:num>
  <w:num w:numId="45">
    <w:abstractNumId w:val="141"/>
  </w:num>
  <w:num w:numId="46">
    <w:abstractNumId w:val="223"/>
  </w:num>
  <w:num w:numId="47">
    <w:abstractNumId w:val="89"/>
  </w:num>
  <w:num w:numId="48">
    <w:abstractNumId w:val="60"/>
  </w:num>
  <w:num w:numId="49">
    <w:abstractNumId w:val="268"/>
  </w:num>
  <w:num w:numId="50">
    <w:abstractNumId w:val="35"/>
  </w:num>
  <w:num w:numId="51">
    <w:abstractNumId w:val="228"/>
  </w:num>
  <w:num w:numId="52">
    <w:abstractNumId w:val="0"/>
  </w:num>
  <w:num w:numId="53">
    <w:abstractNumId w:val="173"/>
  </w:num>
  <w:num w:numId="54">
    <w:abstractNumId w:val="86"/>
  </w:num>
  <w:num w:numId="55">
    <w:abstractNumId w:val="240"/>
  </w:num>
  <w:num w:numId="56">
    <w:abstractNumId w:val="256"/>
  </w:num>
  <w:num w:numId="57">
    <w:abstractNumId w:val="256"/>
  </w:num>
  <w:num w:numId="58">
    <w:abstractNumId w:val="256"/>
  </w:num>
  <w:num w:numId="59">
    <w:abstractNumId w:val="256"/>
  </w:num>
  <w:num w:numId="60">
    <w:abstractNumId w:val="256"/>
  </w:num>
  <w:num w:numId="61">
    <w:abstractNumId w:val="256"/>
  </w:num>
  <w:num w:numId="62">
    <w:abstractNumId w:val="256"/>
  </w:num>
  <w:num w:numId="63">
    <w:abstractNumId w:val="256"/>
  </w:num>
  <w:num w:numId="64">
    <w:abstractNumId w:val="256"/>
  </w:num>
  <w:num w:numId="65">
    <w:abstractNumId w:val="123"/>
  </w:num>
  <w:num w:numId="66">
    <w:abstractNumId w:val="122"/>
  </w:num>
  <w:num w:numId="67">
    <w:abstractNumId w:val="115"/>
  </w:num>
  <w:num w:numId="68">
    <w:abstractNumId w:val="19"/>
  </w:num>
  <w:num w:numId="69">
    <w:abstractNumId w:val="256"/>
  </w:num>
  <w:num w:numId="70">
    <w:abstractNumId w:val="256"/>
  </w:num>
  <w:num w:numId="71">
    <w:abstractNumId w:val="256"/>
  </w:num>
  <w:num w:numId="72">
    <w:abstractNumId w:val="256"/>
  </w:num>
  <w:num w:numId="73">
    <w:abstractNumId w:val="256"/>
  </w:num>
  <w:num w:numId="74">
    <w:abstractNumId w:val="256"/>
  </w:num>
  <w:num w:numId="75">
    <w:abstractNumId w:val="256"/>
  </w:num>
  <w:num w:numId="76">
    <w:abstractNumId w:val="256"/>
  </w:num>
  <w:num w:numId="77">
    <w:abstractNumId w:val="168"/>
  </w:num>
  <w:num w:numId="78">
    <w:abstractNumId w:val="92"/>
  </w:num>
  <w:num w:numId="79">
    <w:abstractNumId w:val="256"/>
  </w:num>
  <w:num w:numId="80">
    <w:abstractNumId w:val="52"/>
  </w:num>
  <w:num w:numId="81">
    <w:abstractNumId w:val="255"/>
  </w:num>
  <w:num w:numId="82">
    <w:abstractNumId w:val="149"/>
  </w:num>
  <w:num w:numId="83">
    <w:abstractNumId w:val="75"/>
  </w:num>
  <w:num w:numId="84">
    <w:abstractNumId w:val="107"/>
  </w:num>
  <w:num w:numId="85">
    <w:abstractNumId w:val="207"/>
  </w:num>
  <w:num w:numId="86">
    <w:abstractNumId w:val="6"/>
  </w:num>
  <w:num w:numId="87">
    <w:abstractNumId w:val="256"/>
  </w:num>
  <w:num w:numId="88">
    <w:abstractNumId w:val="256"/>
  </w:num>
  <w:num w:numId="89">
    <w:abstractNumId w:val="98"/>
  </w:num>
  <w:num w:numId="90">
    <w:abstractNumId w:val="194"/>
  </w:num>
  <w:num w:numId="91">
    <w:abstractNumId w:val="165"/>
  </w:num>
  <w:num w:numId="92">
    <w:abstractNumId w:val="61"/>
  </w:num>
  <w:num w:numId="93">
    <w:abstractNumId w:val="252"/>
  </w:num>
  <w:num w:numId="94">
    <w:abstractNumId w:val="172"/>
  </w:num>
  <w:num w:numId="95">
    <w:abstractNumId w:val="256"/>
  </w:num>
  <w:num w:numId="96">
    <w:abstractNumId w:val="256"/>
  </w:num>
  <w:num w:numId="97">
    <w:abstractNumId w:val="88"/>
  </w:num>
  <w:num w:numId="98">
    <w:abstractNumId w:val="111"/>
  </w:num>
  <w:num w:numId="99">
    <w:abstractNumId w:val="139"/>
  </w:num>
  <w:num w:numId="100">
    <w:abstractNumId w:val="230"/>
  </w:num>
  <w:num w:numId="101">
    <w:abstractNumId w:val="126"/>
  </w:num>
  <w:num w:numId="102">
    <w:abstractNumId w:val="231"/>
  </w:num>
  <w:num w:numId="103">
    <w:abstractNumId w:val="191"/>
  </w:num>
  <w:num w:numId="104">
    <w:abstractNumId w:val="166"/>
  </w:num>
  <w:num w:numId="105">
    <w:abstractNumId w:val="148"/>
  </w:num>
  <w:num w:numId="106">
    <w:abstractNumId w:val="197"/>
  </w:num>
  <w:num w:numId="107">
    <w:abstractNumId w:val="128"/>
  </w:num>
  <w:num w:numId="108">
    <w:abstractNumId w:val="184"/>
  </w:num>
  <w:num w:numId="109">
    <w:abstractNumId w:val="97"/>
  </w:num>
  <w:num w:numId="110">
    <w:abstractNumId w:val="251"/>
  </w:num>
  <w:num w:numId="111">
    <w:abstractNumId w:val="85"/>
  </w:num>
  <w:num w:numId="112">
    <w:abstractNumId w:val="18"/>
  </w:num>
  <w:num w:numId="113">
    <w:abstractNumId w:val="50"/>
  </w:num>
  <w:num w:numId="114">
    <w:abstractNumId w:val="234"/>
  </w:num>
  <w:num w:numId="115">
    <w:abstractNumId w:val="214"/>
  </w:num>
  <w:num w:numId="116">
    <w:abstractNumId w:val="261"/>
  </w:num>
  <w:num w:numId="117">
    <w:abstractNumId w:val="94"/>
  </w:num>
  <w:num w:numId="118">
    <w:abstractNumId w:val="65"/>
  </w:num>
  <w:num w:numId="119">
    <w:abstractNumId w:val="200"/>
  </w:num>
  <w:num w:numId="120">
    <w:abstractNumId w:val="224"/>
  </w:num>
  <w:num w:numId="121">
    <w:abstractNumId w:val="245"/>
  </w:num>
  <w:num w:numId="122">
    <w:abstractNumId w:val="163"/>
  </w:num>
  <w:num w:numId="123">
    <w:abstractNumId w:val="113"/>
  </w:num>
  <w:num w:numId="124">
    <w:abstractNumId w:val="9"/>
  </w:num>
  <w:num w:numId="125">
    <w:abstractNumId w:val="267"/>
  </w:num>
  <w:num w:numId="126">
    <w:abstractNumId w:val="229"/>
  </w:num>
  <w:num w:numId="127">
    <w:abstractNumId w:val="192"/>
  </w:num>
  <w:num w:numId="128">
    <w:abstractNumId w:val="127"/>
  </w:num>
  <w:num w:numId="129">
    <w:abstractNumId w:val="135"/>
  </w:num>
  <w:num w:numId="130">
    <w:abstractNumId w:val="138"/>
  </w:num>
  <w:num w:numId="131">
    <w:abstractNumId w:val="195"/>
  </w:num>
  <w:num w:numId="132">
    <w:abstractNumId w:val="121"/>
  </w:num>
  <w:num w:numId="133">
    <w:abstractNumId w:val="95"/>
  </w:num>
  <w:num w:numId="134">
    <w:abstractNumId w:val="256"/>
  </w:num>
  <w:num w:numId="135">
    <w:abstractNumId w:val="256"/>
  </w:num>
  <w:num w:numId="136">
    <w:abstractNumId w:val="10"/>
  </w:num>
  <w:num w:numId="137">
    <w:abstractNumId w:val="79"/>
  </w:num>
  <w:num w:numId="138">
    <w:abstractNumId w:val="162"/>
  </w:num>
  <w:num w:numId="139">
    <w:abstractNumId w:val="23"/>
  </w:num>
  <w:num w:numId="140">
    <w:abstractNumId w:val="156"/>
  </w:num>
  <w:num w:numId="141">
    <w:abstractNumId w:val="45"/>
  </w:num>
  <w:num w:numId="142">
    <w:abstractNumId w:val="102"/>
  </w:num>
  <w:num w:numId="143">
    <w:abstractNumId w:val="99"/>
  </w:num>
  <w:num w:numId="144">
    <w:abstractNumId w:val="10"/>
  </w:num>
  <w:num w:numId="145">
    <w:abstractNumId w:val="10"/>
  </w:num>
  <w:num w:numId="146">
    <w:abstractNumId w:val="131"/>
  </w:num>
  <w:num w:numId="147">
    <w:abstractNumId w:val="153"/>
  </w:num>
  <w:num w:numId="148">
    <w:abstractNumId w:val="11"/>
  </w:num>
  <w:num w:numId="149">
    <w:abstractNumId w:val="28"/>
  </w:num>
  <w:num w:numId="150">
    <w:abstractNumId w:val="219"/>
  </w:num>
  <w:num w:numId="151">
    <w:abstractNumId w:val="96"/>
  </w:num>
  <w:num w:numId="152">
    <w:abstractNumId w:val="247"/>
  </w:num>
  <w:num w:numId="153">
    <w:abstractNumId w:val="81"/>
  </w:num>
  <w:num w:numId="154">
    <w:abstractNumId w:val="147"/>
  </w:num>
  <w:num w:numId="155">
    <w:abstractNumId w:val="73"/>
  </w:num>
  <w:num w:numId="156">
    <w:abstractNumId w:val="189"/>
  </w:num>
  <w:num w:numId="157">
    <w:abstractNumId w:val="257"/>
  </w:num>
  <w:num w:numId="158">
    <w:abstractNumId w:val="29"/>
  </w:num>
  <w:num w:numId="159">
    <w:abstractNumId w:val="205"/>
  </w:num>
  <w:num w:numId="160">
    <w:abstractNumId w:val="136"/>
  </w:num>
  <w:num w:numId="161">
    <w:abstractNumId w:val="39"/>
  </w:num>
  <w:num w:numId="162">
    <w:abstractNumId w:val="188"/>
  </w:num>
  <w:num w:numId="163">
    <w:abstractNumId w:val="46"/>
  </w:num>
  <w:num w:numId="164">
    <w:abstractNumId w:val="69"/>
  </w:num>
  <w:num w:numId="165">
    <w:abstractNumId w:val="10"/>
  </w:num>
  <w:num w:numId="166">
    <w:abstractNumId w:val="227"/>
  </w:num>
  <w:num w:numId="167">
    <w:abstractNumId w:val="145"/>
  </w:num>
  <w:num w:numId="168">
    <w:abstractNumId w:val="10"/>
  </w:num>
  <w:num w:numId="169">
    <w:abstractNumId w:val="217"/>
  </w:num>
  <w:num w:numId="170">
    <w:abstractNumId w:val="125"/>
  </w:num>
  <w:num w:numId="171">
    <w:abstractNumId w:val="120"/>
  </w:num>
  <w:num w:numId="172">
    <w:abstractNumId w:val="10"/>
  </w:num>
  <w:num w:numId="173">
    <w:abstractNumId w:val="10"/>
  </w:num>
  <w:num w:numId="174">
    <w:abstractNumId w:val="10"/>
  </w:num>
  <w:num w:numId="175">
    <w:abstractNumId w:val="212"/>
  </w:num>
  <w:num w:numId="176">
    <w:abstractNumId w:val="22"/>
  </w:num>
  <w:num w:numId="177">
    <w:abstractNumId w:val="10"/>
  </w:num>
  <w:num w:numId="178">
    <w:abstractNumId w:val="5"/>
  </w:num>
  <w:num w:numId="179">
    <w:abstractNumId w:val="241"/>
  </w:num>
  <w:num w:numId="180">
    <w:abstractNumId w:val="10"/>
  </w:num>
  <w:num w:numId="181">
    <w:abstractNumId w:val="21"/>
  </w:num>
  <w:num w:numId="182">
    <w:abstractNumId w:val="53"/>
  </w:num>
  <w:num w:numId="183">
    <w:abstractNumId w:val="74"/>
  </w:num>
  <w:num w:numId="184">
    <w:abstractNumId w:val="133"/>
  </w:num>
  <w:num w:numId="185">
    <w:abstractNumId w:val="175"/>
  </w:num>
  <w:num w:numId="186">
    <w:abstractNumId w:val="160"/>
  </w:num>
  <w:num w:numId="187">
    <w:abstractNumId w:val="129"/>
  </w:num>
  <w:num w:numId="188">
    <w:abstractNumId w:val="10"/>
  </w:num>
  <w:num w:numId="189">
    <w:abstractNumId w:val="10"/>
  </w:num>
  <w:num w:numId="190">
    <w:abstractNumId w:val="90"/>
  </w:num>
  <w:num w:numId="191">
    <w:abstractNumId w:val="213"/>
  </w:num>
  <w:num w:numId="192">
    <w:abstractNumId w:val="264"/>
  </w:num>
  <w:num w:numId="193">
    <w:abstractNumId w:val="91"/>
  </w:num>
  <w:num w:numId="194">
    <w:abstractNumId w:val="10"/>
  </w:num>
  <w:num w:numId="195">
    <w:abstractNumId w:val="25"/>
  </w:num>
  <w:num w:numId="196">
    <w:abstractNumId w:val="10"/>
  </w:num>
  <w:num w:numId="197">
    <w:abstractNumId w:val="10"/>
  </w:num>
  <w:num w:numId="198">
    <w:abstractNumId w:val="10"/>
  </w:num>
  <w:num w:numId="199">
    <w:abstractNumId w:val="82"/>
  </w:num>
  <w:num w:numId="200">
    <w:abstractNumId w:val="10"/>
  </w:num>
  <w:num w:numId="201">
    <w:abstractNumId w:val="51"/>
  </w:num>
  <w:num w:numId="202">
    <w:abstractNumId w:val="204"/>
  </w:num>
  <w:num w:numId="203">
    <w:abstractNumId w:val="10"/>
  </w:num>
  <w:num w:numId="204">
    <w:abstractNumId w:val="199"/>
  </w:num>
  <w:num w:numId="205">
    <w:abstractNumId w:val="17"/>
  </w:num>
  <w:num w:numId="206">
    <w:abstractNumId w:val="146"/>
  </w:num>
  <w:num w:numId="207">
    <w:abstractNumId w:val="10"/>
  </w:num>
  <w:num w:numId="208">
    <w:abstractNumId w:val="10"/>
  </w:num>
  <w:num w:numId="209">
    <w:abstractNumId w:val="180"/>
  </w:num>
  <w:num w:numId="210">
    <w:abstractNumId w:val="10"/>
  </w:num>
  <w:num w:numId="211">
    <w:abstractNumId w:val="171"/>
  </w:num>
  <w:num w:numId="212">
    <w:abstractNumId w:val="70"/>
  </w:num>
  <w:num w:numId="213">
    <w:abstractNumId w:val="179"/>
  </w:num>
  <w:num w:numId="214">
    <w:abstractNumId w:val="140"/>
  </w:num>
  <w:num w:numId="215">
    <w:abstractNumId w:val="254"/>
  </w:num>
  <w:num w:numId="216">
    <w:abstractNumId w:val="182"/>
  </w:num>
  <w:num w:numId="217">
    <w:abstractNumId w:val="210"/>
  </w:num>
  <w:num w:numId="218">
    <w:abstractNumId w:val="244"/>
  </w:num>
  <w:num w:numId="219">
    <w:abstractNumId w:val="93"/>
  </w:num>
  <w:num w:numId="220">
    <w:abstractNumId w:val="10"/>
  </w:num>
  <w:num w:numId="221">
    <w:abstractNumId w:val="10"/>
  </w:num>
  <w:num w:numId="222">
    <w:abstractNumId w:val="10"/>
  </w:num>
  <w:num w:numId="223">
    <w:abstractNumId w:val="10"/>
  </w:num>
  <w:num w:numId="224">
    <w:abstractNumId w:val="233"/>
  </w:num>
  <w:num w:numId="225">
    <w:abstractNumId w:val="10"/>
  </w:num>
  <w:num w:numId="226">
    <w:abstractNumId w:val="16"/>
  </w:num>
  <w:num w:numId="227">
    <w:abstractNumId w:val="10"/>
  </w:num>
  <w:num w:numId="228">
    <w:abstractNumId w:val="151"/>
  </w:num>
  <w:num w:numId="229">
    <w:abstractNumId w:val="41"/>
  </w:num>
  <w:num w:numId="230">
    <w:abstractNumId w:val="152"/>
  </w:num>
  <w:num w:numId="231">
    <w:abstractNumId w:val="124"/>
  </w:num>
  <w:num w:numId="232">
    <w:abstractNumId w:val="209"/>
  </w:num>
  <w:num w:numId="233">
    <w:abstractNumId w:val="193"/>
  </w:num>
  <w:num w:numId="234">
    <w:abstractNumId w:val="132"/>
  </w:num>
  <w:num w:numId="235">
    <w:abstractNumId w:val="64"/>
  </w:num>
  <w:num w:numId="236">
    <w:abstractNumId w:val="248"/>
  </w:num>
  <w:num w:numId="237">
    <w:abstractNumId w:val="137"/>
  </w:num>
  <w:num w:numId="238">
    <w:abstractNumId w:val="249"/>
  </w:num>
  <w:num w:numId="239">
    <w:abstractNumId w:val="56"/>
  </w:num>
  <w:num w:numId="240">
    <w:abstractNumId w:val="208"/>
  </w:num>
  <w:num w:numId="241">
    <w:abstractNumId w:val="242"/>
  </w:num>
  <w:num w:numId="242">
    <w:abstractNumId w:val="118"/>
  </w:num>
  <w:num w:numId="243">
    <w:abstractNumId w:val="105"/>
  </w:num>
  <w:num w:numId="244">
    <w:abstractNumId w:val="20"/>
  </w:num>
  <w:num w:numId="245">
    <w:abstractNumId w:val="201"/>
  </w:num>
  <w:num w:numId="246">
    <w:abstractNumId w:val="57"/>
  </w:num>
  <w:num w:numId="247">
    <w:abstractNumId w:val="169"/>
  </w:num>
  <w:num w:numId="248">
    <w:abstractNumId w:val="142"/>
  </w:num>
  <w:num w:numId="249">
    <w:abstractNumId w:val="54"/>
  </w:num>
  <w:num w:numId="250">
    <w:abstractNumId w:val="246"/>
  </w:num>
  <w:num w:numId="251">
    <w:abstractNumId w:val="218"/>
  </w:num>
  <w:num w:numId="252">
    <w:abstractNumId w:val="77"/>
  </w:num>
  <w:num w:numId="253">
    <w:abstractNumId w:val="44"/>
  </w:num>
  <w:num w:numId="254">
    <w:abstractNumId w:val="12"/>
  </w:num>
  <w:num w:numId="255">
    <w:abstractNumId w:val="239"/>
  </w:num>
  <w:num w:numId="256">
    <w:abstractNumId w:val="186"/>
  </w:num>
  <w:num w:numId="257">
    <w:abstractNumId w:val="43"/>
  </w:num>
  <w:num w:numId="258">
    <w:abstractNumId w:val="263"/>
  </w:num>
  <w:num w:numId="259">
    <w:abstractNumId w:val="269"/>
  </w:num>
  <w:num w:numId="260">
    <w:abstractNumId w:val="176"/>
  </w:num>
  <w:num w:numId="261">
    <w:abstractNumId w:val="67"/>
  </w:num>
  <w:num w:numId="262">
    <w:abstractNumId w:val="155"/>
  </w:num>
  <w:num w:numId="263">
    <w:abstractNumId w:val="68"/>
  </w:num>
  <w:num w:numId="264">
    <w:abstractNumId w:val="167"/>
  </w:num>
  <w:num w:numId="265">
    <w:abstractNumId w:val="49"/>
  </w:num>
  <w:num w:numId="266">
    <w:abstractNumId w:val="27"/>
  </w:num>
  <w:num w:numId="267">
    <w:abstractNumId w:val="174"/>
  </w:num>
  <w:num w:numId="268">
    <w:abstractNumId w:val="40"/>
  </w:num>
  <w:num w:numId="269">
    <w:abstractNumId w:val="36"/>
  </w:num>
  <w:num w:numId="270">
    <w:abstractNumId w:val="185"/>
  </w:num>
  <w:num w:numId="271">
    <w:abstractNumId w:val="159"/>
  </w:num>
  <w:num w:numId="272">
    <w:abstractNumId w:val="66"/>
  </w:num>
  <w:num w:numId="273">
    <w:abstractNumId w:val="80"/>
  </w:num>
  <w:num w:numId="274">
    <w:abstractNumId w:val="109"/>
  </w:num>
  <w:num w:numId="275">
    <w:abstractNumId w:val="112"/>
  </w:num>
  <w:num w:numId="276">
    <w:abstractNumId w:val="232"/>
  </w:num>
  <w:num w:numId="277">
    <w:abstractNumId w:val="225"/>
  </w:num>
  <w:num w:numId="278">
    <w:abstractNumId w:val="110"/>
  </w:num>
  <w:num w:numId="279">
    <w:abstractNumId w:val="183"/>
  </w:num>
  <w:num w:numId="280">
    <w:abstractNumId w:val="258"/>
  </w:num>
  <w:num w:numId="281">
    <w:abstractNumId w:val="1"/>
  </w:num>
  <w:num w:numId="282">
    <w:abstractNumId w:val="237"/>
  </w:num>
  <w:num w:numId="283">
    <w:abstractNumId w:val="63"/>
  </w:num>
  <w:num w:numId="284">
    <w:abstractNumId w:val="243"/>
  </w:num>
  <w:num w:numId="285">
    <w:abstractNumId w:val="259"/>
  </w:num>
  <w:num w:numId="286">
    <w:abstractNumId w:val="266"/>
  </w:num>
  <w:num w:numId="287">
    <w:abstractNumId w:val="177"/>
  </w:num>
  <w:num w:numId="288">
    <w:abstractNumId w:val="158"/>
  </w:num>
  <w:num w:numId="289">
    <w:abstractNumId w:val="253"/>
  </w:num>
  <w:num w:numId="290">
    <w:abstractNumId w:val="3"/>
  </w:num>
  <w:num w:numId="291">
    <w:abstractNumId w:val="170"/>
  </w:num>
  <w:num w:numId="292">
    <w:abstractNumId w:val="157"/>
  </w:num>
  <w:num w:numId="293">
    <w:abstractNumId w:val="130"/>
  </w:num>
  <w:num w:numId="294">
    <w:abstractNumId w:val="262"/>
  </w:num>
  <w:num w:numId="295">
    <w:abstractNumId w:val="7"/>
  </w:num>
  <w:num w:numId="296">
    <w:abstractNumId w:val="190"/>
  </w:num>
  <w:num w:numId="297">
    <w:abstractNumId w:val="117"/>
  </w:num>
  <w:num w:numId="298">
    <w:abstractNumId w:val="150"/>
  </w:num>
  <w:num w:numId="299">
    <w:abstractNumId w:val="38"/>
  </w:num>
  <w:num w:numId="300">
    <w:abstractNumId w:val="42"/>
  </w:num>
  <w:num w:numId="301">
    <w:abstractNumId w:val="71"/>
  </w:num>
  <w:num w:numId="302">
    <w:abstractNumId w:val="164"/>
  </w:num>
  <w:num w:numId="303">
    <w:abstractNumId w:val="4"/>
  </w:num>
  <w:num w:numId="304">
    <w:abstractNumId w:val="260"/>
  </w:num>
  <w:num w:numId="305">
    <w:abstractNumId w:val="222"/>
  </w:num>
  <w:num w:numId="306">
    <w:abstractNumId w:val="196"/>
  </w:num>
  <w:num w:numId="307">
    <w:abstractNumId w:val="15"/>
  </w:num>
  <w:num w:numId="308">
    <w:abstractNumId w:val="34"/>
  </w:num>
  <w:num w:numId="309">
    <w:abstractNumId w:val="32"/>
  </w:num>
  <w:num w:numId="310">
    <w:abstractNumId w:val="143"/>
  </w:num>
  <w:num w:numId="311">
    <w:abstractNumId w:val="101"/>
  </w:num>
  <w:num w:numId="312">
    <w:abstractNumId w:val="119"/>
  </w:num>
  <w:num w:numId="313">
    <w:abstractNumId w:val="103"/>
  </w:num>
  <w:num w:numId="314">
    <w:abstractNumId w:val="108"/>
  </w:num>
  <w:num w:numId="315">
    <w:abstractNumId w:val="202"/>
  </w:num>
  <w:num w:numId="316">
    <w:abstractNumId w:val="76"/>
  </w:num>
  <w:num w:numId="317">
    <w:abstractNumId w:val="37"/>
  </w:num>
  <w:num w:numId="318">
    <w:abstractNumId w:val="55"/>
  </w:num>
  <w:num w:numId="319">
    <w:abstractNumId w:val="8"/>
  </w:num>
  <w:num w:numId="320">
    <w:abstractNumId w:val="13"/>
  </w:num>
  <w:num w:numId="321">
    <w:abstractNumId w:val="87"/>
  </w:num>
  <w:num w:numId="322">
    <w:abstractNumId w:val="58"/>
  </w:num>
  <w:num w:numId="323">
    <w:abstractNumId w:val="10"/>
  </w:num>
  <w:num w:numId="324">
    <w:abstractNumId w:val="10"/>
  </w:num>
  <w:num w:numId="325">
    <w:abstractNumId w:val="10"/>
  </w:num>
  <w:num w:numId="326">
    <w:abstractNumId w:val="270"/>
  </w:num>
  <w:num w:numId="327">
    <w:abstractNumId w:val="33"/>
  </w:num>
  <w:num w:numId="328">
    <w:abstractNumId w:val="226"/>
  </w:num>
  <w:num w:numId="329">
    <w:abstractNumId w:val="187"/>
  </w:num>
  <w:num w:numId="330">
    <w:abstractNumId w:val="78"/>
  </w:num>
  <w:num w:numId="331">
    <w:abstractNumId w:val="250"/>
  </w:num>
  <w:num w:numId="332">
    <w:abstractNumId w:val="178"/>
  </w:num>
  <w:num w:numId="333">
    <w:abstractNumId w:val="48"/>
  </w:num>
  <w:num w:numId="334">
    <w:abstractNumId w:val="26"/>
  </w:num>
  <w:num w:numId="335">
    <w:abstractNumId w:val="84"/>
  </w:num>
  <w:num w:numId="336">
    <w:abstractNumId w:val="203"/>
  </w:num>
  <w:num w:numId="337">
    <w:abstractNumId w:val="161"/>
  </w:num>
  <w:num w:numId="338">
    <w:abstractNumId w:val="10"/>
  </w:num>
  <w:num w:numId="339">
    <w:abstractNumId w:val="10"/>
  </w:num>
  <w:num w:numId="340">
    <w:abstractNumId w:val="10"/>
  </w:num>
  <w:num w:numId="341">
    <w:abstractNumId w:val="10"/>
  </w:num>
  <w:num w:numId="342">
    <w:abstractNumId w:val="10"/>
  </w:num>
  <w:num w:numId="343">
    <w:abstractNumId w:val="10"/>
  </w:num>
  <w:num w:numId="344">
    <w:abstractNumId w:val="10"/>
  </w:num>
  <w:num w:numId="345">
    <w:abstractNumId w:val="10"/>
  </w:num>
  <w:num w:numId="346">
    <w:abstractNumId w:val="10"/>
  </w:num>
  <w:num w:numId="347">
    <w:abstractNumId w:val="10"/>
  </w:num>
  <w:num w:numId="348">
    <w:abstractNumId w:val="10"/>
  </w:num>
  <w:num w:numId="349">
    <w:abstractNumId w:val="10"/>
  </w:num>
  <w:num w:numId="350">
    <w:abstractNumId w:val="10"/>
  </w:num>
  <w:num w:numId="351">
    <w:abstractNumId w:val="10"/>
  </w:num>
  <w:num w:numId="352">
    <w:abstractNumId w:val="10"/>
  </w:num>
  <w:num w:numId="353">
    <w:abstractNumId w:val="10"/>
  </w:num>
  <w:num w:numId="354">
    <w:abstractNumId w:val="10"/>
  </w:num>
  <w:num w:numId="355">
    <w:abstractNumId w:val="59"/>
  </w:num>
  <w:num w:numId="356">
    <w:abstractNumId w:val="134"/>
  </w:num>
  <w:num w:numId="357">
    <w:abstractNumId w:val="206"/>
  </w:num>
  <w:num w:numId="358">
    <w:abstractNumId w:val="211"/>
  </w:num>
  <w:num w:numId="359">
    <w:abstractNumId w:val="114"/>
  </w:num>
  <w:num w:numId="360">
    <w:abstractNumId w:val="47"/>
  </w:num>
  <w:num w:numId="361">
    <w:abstractNumId w:val="83"/>
  </w:num>
  <w:num w:numId="362">
    <w:abstractNumId w:val="215"/>
  </w:num>
  <w:num w:numId="363">
    <w:abstractNumId w:val="106"/>
  </w:num>
  <w:num w:numId="364">
    <w:abstractNumId w:val="72"/>
  </w:num>
  <w:num w:numId="365">
    <w:abstractNumId w:val="2"/>
  </w:num>
  <w:numIdMacAtCleanup w:val="3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C2674"/>
    <w:rsid w:val="00000748"/>
    <w:rsid w:val="00000C91"/>
    <w:rsid w:val="000043D9"/>
    <w:rsid w:val="00007F40"/>
    <w:rsid w:val="0001220B"/>
    <w:rsid w:val="000122E5"/>
    <w:rsid w:val="000123DB"/>
    <w:rsid w:val="0001299B"/>
    <w:rsid w:val="000148D1"/>
    <w:rsid w:val="00016CD7"/>
    <w:rsid w:val="00016D06"/>
    <w:rsid w:val="000207CC"/>
    <w:rsid w:val="00021FC3"/>
    <w:rsid w:val="000237BB"/>
    <w:rsid w:val="00023DA4"/>
    <w:rsid w:val="0002451F"/>
    <w:rsid w:val="00024A88"/>
    <w:rsid w:val="00030794"/>
    <w:rsid w:val="00031144"/>
    <w:rsid w:val="00033204"/>
    <w:rsid w:val="000371AF"/>
    <w:rsid w:val="000414DC"/>
    <w:rsid w:val="00041E04"/>
    <w:rsid w:val="000427D8"/>
    <w:rsid w:val="00042DB7"/>
    <w:rsid w:val="00042EFE"/>
    <w:rsid w:val="00046F36"/>
    <w:rsid w:val="000512D9"/>
    <w:rsid w:val="00052448"/>
    <w:rsid w:val="000539F0"/>
    <w:rsid w:val="00053DDD"/>
    <w:rsid w:val="0005600D"/>
    <w:rsid w:val="0006064A"/>
    <w:rsid w:val="00060C43"/>
    <w:rsid w:val="00062041"/>
    <w:rsid w:val="00062372"/>
    <w:rsid w:val="00062FB2"/>
    <w:rsid w:val="000630E4"/>
    <w:rsid w:val="000633CE"/>
    <w:rsid w:val="00063715"/>
    <w:rsid w:val="000638D7"/>
    <w:rsid w:val="00065F9B"/>
    <w:rsid w:val="00067839"/>
    <w:rsid w:val="0007160F"/>
    <w:rsid w:val="00072A05"/>
    <w:rsid w:val="000734E6"/>
    <w:rsid w:val="000749AB"/>
    <w:rsid w:val="00075AAB"/>
    <w:rsid w:val="00076CC2"/>
    <w:rsid w:val="000771C8"/>
    <w:rsid w:val="00080EEE"/>
    <w:rsid w:val="00080F6F"/>
    <w:rsid w:val="00081994"/>
    <w:rsid w:val="00082166"/>
    <w:rsid w:val="00084B6F"/>
    <w:rsid w:val="000863BD"/>
    <w:rsid w:val="0008711E"/>
    <w:rsid w:val="00087654"/>
    <w:rsid w:val="00087949"/>
    <w:rsid w:val="0009079C"/>
    <w:rsid w:val="00091C0A"/>
    <w:rsid w:val="00091F4E"/>
    <w:rsid w:val="0009261A"/>
    <w:rsid w:val="00092E49"/>
    <w:rsid w:val="000930FB"/>
    <w:rsid w:val="0009312D"/>
    <w:rsid w:val="00095842"/>
    <w:rsid w:val="00096718"/>
    <w:rsid w:val="00096BD2"/>
    <w:rsid w:val="000976E2"/>
    <w:rsid w:val="00097F48"/>
    <w:rsid w:val="000A06C2"/>
    <w:rsid w:val="000A0C11"/>
    <w:rsid w:val="000A0C29"/>
    <w:rsid w:val="000A0E15"/>
    <w:rsid w:val="000A29E8"/>
    <w:rsid w:val="000A3E93"/>
    <w:rsid w:val="000A467B"/>
    <w:rsid w:val="000A4829"/>
    <w:rsid w:val="000B0F8B"/>
    <w:rsid w:val="000B247C"/>
    <w:rsid w:val="000B2BE6"/>
    <w:rsid w:val="000B4135"/>
    <w:rsid w:val="000B4692"/>
    <w:rsid w:val="000C0897"/>
    <w:rsid w:val="000C09E7"/>
    <w:rsid w:val="000C24CE"/>
    <w:rsid w:val="000C2E97"/>
    <w:rsid w:val="000C730B"/>
    <w:rsid w:val="000C7E2A"/>
    <w:rsid w:val="000D013E"/>
    <w:rsid w:val="000D0C94"/>
    <w:rsid w:val="000D366A"/>
    <w:rsid w:val="000D379C"/>
    <w:rsid w:val="000D3877"/>
    <w:rsid w:val="000D3D06"/>
    <w:rsid w:val="000D41A6"/>
    <w:rsid w:val="000D4217"/>
    <w:rsid w:val="000D4776"/>
    <w:rsid w:val="000D5431"/>
    <w:rsid w:val="000D6540"/>
    <w:rsid w:val="000D73DD"/>
    <w:rsid w:val="000D7FD2"/>
    <w:rsid w:val="000E1494"/>
    <w:rsid w:val="000E173D"/>
    <w:rsid w:val="000E2E31"/>
    <w:rsid w:val="000E398E"/>
    <w:rsid w:val="000E536B"/>
    <w:rsid w:val="000E5514"/>
    <w:rsid w:val="000E5754"/>
    <w:rsid w:val="000E5EB2"/>
    <w:rsid w:val="000F144E"/>
    <w:rsid w:val="000F1F96"/>
    <w:rsid w:val="000F27C3"/>
    <w:rsid w:val="000F5173"/>
    <w:rsid w:val="00100F61"/>
    <w:rsid w:val="001022F3"/>
    <w:rsid w:val="00102C99"/>
    <w:rsid w:val="00103030"/>
    <w:rsid w:val="00104621"/>
    <w:rsid w:val="00106B10"/>
    <w:rsid w:val="0010704F"/>
    <w:rsid w:val="00110268"/>
    <w:rsid w:val="00111D89"/>
    <w:rsid w:val="00112062"/>
    <w:rsid w:val="00112085"/>
    <w:rsid w:val="00112B03"/>
    <w:rsid w:val="00116568"/>
    <w:rsid w:val="001166A9"/>
    <w:rsid w:val="001168BC"/>
    <w:rsid w:val="00117B2F"/>
    <w:rsid w:val="00120C69"/>
    <w:rsid w:val="001216AB"/>
    <w:rsid w:val="00122A1A"/>
    <w:rsid w:val="0012306E"/>
    <w:rsid w:val="001231CC"/>
    <w:rsid w:val="0012344F"/>
    <w:rsid w:val="00124ADF"/>
    <w:rsid w:val="0012556F"/>
    <w:rsid w:val="0012776E"/>
    <w:rsid w:val="00127843"/>
    <w:rsid w:val="00127EC2"/>
    <w:rsid w:val="001306E7"/>
    <w:rsid w:val="00131108"/>
    <w:rsid w:val="001333FF"/>
    <w:rsid w:val="00133669"/>
    <w:rsid w:val="00135153"/>
    <w:rsid w:val="00136A0C"/>
    <w:rsid w:val="00136C4B"/>
    <w:rsid w:val="00137C0A"/>
    <w:rsid w:val="00140230"/>
    <w:rsid w:val="001436BE"/>
    <w:rsid w:val="001445B6"/>
    <w:rsid w:val="00146C39"/>
    <w:rsid w:val="001504D2"/>
    <w:rsid w:val="0015132E"/>
    <w:rsid w:val="00153B78"/>
    <w:rsid w:val="00153DB8"/>
    <w:rsid w:val="00154C06"/>
    <w:rsid w:val="00154CB5"/>
    <w:rsid w:val="00154E43"/>
    <w:rsid w:val="00154E9E"/>
    <w:rsid w:val="0015521E"/>
    <w:rsid w:val="00156089"/>
    <w:rsid w:val="0015699B"/>
    <w:rsid w:val="00160E5E"/>
    <w:rsid w:val="001641E1"/>
    <w:rsid w:val="00164962"/>
    <w:rsid w:val="00165C99"/>
    <w:rsid w:val="00167FCA"/>
    <w:rsid w:val="00170D74"/>
    <w:rsid w:val="00171378"/>
    <w:rsid w:val="0017145E"/>
    <w:rsid w:val="00172D0F"/>
    <w:rsid w:val="00174E93"/>
    <w:rsid w:val="00176466"/>
    <w:rsid w:val="00177542"/>
    <w:rsid w:val="0017780D"/>
    <w:rsid w:val="0017781C"/>
    <w:rsid w:val="00177AAD"/>
    <w:rsid w:val="00177EBE"/>
    <w:rsid w:val="0018555A"/>
    <w:rsid w:val="00185E6B"/>
    <w:rsid w:val="00190EEC"/>
    <w:rsid w:val="00193430"/>
    <w:rsid w:val="001941DF"/>
    <w:rsid w:val="00194575"/>
    <w:rsid w:val="00194F2C"/>
    <w:rsid w:val="001958CC"/>
    <w:rsid w:val="00195F94"/>
    <w:rsid w:val="001960A7"/>
    <w:rsid w:val="00196371"/>
    <w:rsid w:val="00196463"/>
    <w:rsid w:val="001A02A7"/>
    <w:rsid w:val="001A180C"/>
    <w:rsid w:val="001A2EBF"/>
    <w:rsid w:val="001A74A4"/>
    <w:rsid w:val="001B00D6"/>
    <w:rsid w:val="001B016A"/>
    <w:rsid w:val="001B2577"/>
    <w:rsid w:val="001B2E40"/>
    <w:rsid w:val="001B3674"/>
    <w:rsid w:val="001B543A"/>
    <w:rsid w:val="001B66E8"/>
    <w:rsid w:val="001B7AF4"/>
    <w:rsid w:val="001C2674"/>
    <w:rsid w:val="001C2D79"/>
    <w:rsid w:val="001C31BF"/>
    <w:rsid w:val="001C35ED"/>
    <w:rsid w:val="001C44D3"/>
    <w:rsid w:val="001C6446"/>
    <w:rsid w:val="001C72DF"/>
    <w:rsid w:val="001D0DE8"/>
    <w:rsid w:val="001D13AD"/>
    <w:rsid w:val="001D32B0"/>
    <w:rsid w:val="001D38B5"/>
    <w:rsid w:val="001D44A2"/>
    <w:rsid w:val="001D6F01"/>
    <w:rsid w:val="001E0A53"/>
    <w:rsid w:val="001E2836"/>
    <w:rsid w:val="001E4FDA"/>
    <w:rsid w:val="001E584F"/>
    <w:rsid w:val="001E59E4"/>
    <w:rsid w:val="001E733E"/>
    <w:rsid w:val="001E7B3F"/>
    <w:rsid w:val="001E7E79"/>
    <w:rsid w:val="001F09BB"/>
    <w:rsid w:val="001F1CCB"/>
    <w:rsid w:val="001F1D8D"/>
    <w:rsid w:val="001F1F56"/>
    <w:rsid w:val="001F2D4E"/>
    <w:rsid w:val="001F47CE"/>
    <w:rsid w:val="001F68D7"/>
    <w:rsid w:val="00200526"/>
    <w:rsid w:val="00206C06"/>
    <w:rsid w:val="0021054C"/>
    <w:rsid w:val="002107AF"/>
    <w:rsid w:val="00211D08"/>
    <w:rsid w:val="00212E14"/>
    <w:rsid w:val="00213EC9"/>
    <w:rsid w:val="0021405C"/>
    <w:rsid w:val="002143EE"/>
    <w:rsid w:val="00215139"/>
    <w:rsid w:val="002166B2"/>
    <w:rsid w:val="00220E2C"/>
    <w:rsid w:val="00220E5A"/>
    <w:rsid w:val="00220F9F"/>
    <w:rsid w:val="00221859"/>
    <w:rsid w:val="0022273C"/>
    <w:rsid w:val="00223DC8"/>
    <w:rsid w:val="00225851"/>
    <w:rsid w:val="00227C60"/>
    <w:rsid w:val="00230291"/>
    <w:rsid w:val="00230569"/>
    <w:rsid w:val="00231024"/>
    <w:rsid w:val="00232BD9"/>
    <w:rsid w:val="00235638"/>
    <w:rsid w:val="00236802"/>
    <w:rsid w:val="0023682E"/>
    <w:rsid w:val="00237468"/>
    <w:rsid w:val="00237D6F"/>
    <w:rsid w:val="002401AA"/>
    <w:rsid w:val="002406FC"/>
    <w:rsid w:val="00240DD1"/>
    <w:rsid w:val="00240E4D"/>
    <w:rsid w:val="002429FA"/>
    <w:rsid w:val="00242BB6"/>
    <w:rsid w:val="00242F07"/>
    <w:rsid w:val="002430C0"/>
    <w:rsid w:val="002435B0"/>
    <w:rsid w:val="00243D18"/>
    <w:rsid w:val="00247FC3"/>
    <w:rsid w:val="00250D76"/>
    <w:rsid w:val="002526E1"/>
    <w:rsid w:val="00252F66"/>
    <w:rsid w:val="00253345"/>
    <w:rsid w:val="00257670"/>
    <w:rsid w:val="00261D92"/>
    <w:rsid w:val="00267876"/>
    <w:rsid w:val="00267D23"/>
    <w:rsid w:val="00271953"/>
    <w:rsid w:val="002721FE"/>
    <w:rsid w:val="00272249"/>
    <w:rsid w:val="00273832"/>
    <w:rsid w:val="0027582E"/>
    <w:rsid w:val="00281EF1"/>
    <w:rsid w:val="00282EBE"/>
    <w:rsid w:val="002835F7"/>
    <w:rsid w:val="00283ACA"/>
    <w:rsid w:val="00283D10"/>
    <w:rsid w:val="0028443E"/>
    <w:rsid w:val="002908B4"/>
    <w:rsid w:val="0029134A"/>
    <w:rsid w:val="00291461"/>
    <w:rsid w:val="00291A03"/>
    <w:rsid w:val="00293CE7"/>
    <w:rsid w:val="00294D41"/>
    <w:rsid w:val="002958E5"/>
    <w:rsid w:val="00296311"/>
    <w:rsid w:val="002966F4"/>
    <w:rsid w:val="002975E8"/>
    <w:rsid w:val="002A06DC"/>
    <w:rsid w:val="002A0CFE"/>
    <w:rsid w:val="002A16BF"/>
    <w:rsid w:val="002A410C"/>
    <w:rsid w:val="002A4EA6"/>
    <w:rsid w:val="002A4FA6"/>
    <w:rsid w:val="002A633A"/>
    <w:rsid w:val="002A69BB"/>
    <w:rsid w:val="002A7673"/>
    <w:rsid w:val="002B0CB1"/>
    <w:rsid w:val="002B11AD"/>
    <w:rsid w:val="002B1A2E"/>
    <w:rsid w:val="002C13D1"/>
    <w:rsid w:val="002C17C9"/>
    <w:rsid w:val="002C1AF2"/>
    <w:rsid w:val="002C33F3"/>
    <w:rsid w:val="002C4F14"/>
    <w:rsid w:val="002C5C53"/>
    <w:rsid w:val="002C68E0"/>
    <w:rsid w:val="002C74D9"/>
    <w:rsid w:val="002C7A43"/>
    <w:rsid w:val="002D01C2"/>
    <w:rsid w:val="002D11E3"/>
    <w:rsid w:val="002D17A8"/>
    <w:rsid w:val="002D1ED1"/>
    <w:rsid w:val="002D2C50"/>
    <w:rsid w:val="002D3B7D"/>
    <w:rsid w:val="002D4A47"/>
    <w:rsid w:val="002D5466"/>
    <w:rsid w:val="002D5B08"/>
    <w:rsid w:val="002D7284"/>
    <w:rsid w:val="002D784C"/>
    <w:rsid w:val="002D7CE7"/>
    <w:rsid w:val="002E0DB8"/>
    <w:rsid w:val="002E1A29"/>
    <w:rsid w:val="002E4699"/>
    <w:rsid w:val="002E65A7"/>
    <w:rsid w:val="002E7452"/>
    <w:rsid w:val="002F2DC3"/>
    <w:rsid w:val="002F3481"/>
    <w:rsid w:val="002F37E1"/>
    <w:rsid w:val="002F4F98"/>
    <w:rsid w:val="002F56FD"/>
    <w:rsid w:val="002F57EA"/>
    <w:rsid w:val="002F59F0"/>
    <w:rsid w:val="002F5D1E"/>
    <w:rsid w:val="003006E1"/>
    <w:rsid w:val="00302F6C"/>
    <w:rsid w:val="003038B7"/>
    <w:rsid w:val="003057E1"/>
    <w:rsid w:val="003123E2"/>
    <w:rsid w:val="00313ABF"/>
    <w:rsid w:val="00314094"/>
    <w:rsid w:val="00320B0F"/>
    <w:rsid w:val="003211AC"/>
    <w:rsid w:val="003236C5"/>
    <w:rsid w:val="00323873"/>
    <w:rsid w:val="0032438B"/>
    <w:rsid w:val="003271EF"/>
    <w:rsid w:val="003275DB"/>
    <w:rsid w:val="00327D1F"/>
    <w:rsid w:val="00332CE7"/>
    <w:rsid w:val="003343F2"/>
    <w:rsid w:val="0033477E"/>
    <w:rsid w:val="0033667A"/>
    <w:rsid w:val="00336834"/>
    <w:rsid w:val="00337E7A"/>
    <w:rsid w:val="0034083D"/>
    <w:rsid w:val="00341583"/>
    <w:rsid w:val="00342A2E"/>
    <w:rsid w:val="00344D90"/>
    <w:rsid w:val="00345805"/>
    <w:rsid w:val="00346591"/>
    <w:rsid w:val="00350E56"/>
    <w:rsid w:val="0035104B"/>
    <w:rsid w:val="00351C9F"/>
    <w:rsid w:val="00354711"/>
    <w:rsid w:val="003547C0"/>
    <w:rsid w:val="0035516C"/>
    <w:rsid w:val="00355A74"/>
    <w:rsid w:val="003560B4"/>
    <w:rsid w:val="00356CE3"/>
    <w:rsid w:val="00360197"/>
    <w:rsid w:val="00361B25"/>
    <w:rsid w:val="00361D4E"/>
    <w:rsid w:val="0036361F"/>
    <w:rsid w:val="00363663"/>
    <w:rsid w:val="003645C9"/>
    <w:rsid w:val="00365CC5"/>
    <w:rsid w:val="00367BD5"/>
    <w:rsid w:val="00367FE5"/>
    <w:rsid w:val="00371BAF"/>
    <w:rsid w:val="003726E9"/>
    <w:rsid w:val="0037322E"/>
    <w:rsid w:val="003746FB"/>
    <w:rsid w:val="00374A15"/>
    <w:rsid w:val="003754CD"/>
    <w:rsid w:val="003760D4"/>
    <w:rsid w:val="00376998"/>
    <w:rsid w:val="00377C28"/>
    <w:rsid w:val="00381F88"/>
    <w:rsid w:val="00382BDE"/>
    <w:rsid w:val="00383829"/>
    <w:rsid w:val="003854CC"/>
    <w:rsid w:val="0038577D"/>
    <w:rsid w:val="003860DC"/>
    <w:rsid w:val="003870EA"/>
    <w:rsid w:val="00387C83"/>
    <w:rsid w:val="0039038B"/>
    <w:rsid w:val="00390AA4"/>
    <w:rsid w:val="00392C20"/>
    <w:rsid w:val="00392DE3"/>
    <w:rsid w:val="003959E0"/>
    <w:rsid w:val="00397AC2"/>
    <w:rsid w:val="003A19BC"/>
    <w:rsid w:val="003A4EF5"/>
    <w:rsid w:val="003A5755"/>
    <w:rsid w:val="003A64CF"/>
    <w:rsid w:val="003B05CF"/>
    <w:rsid w:val="003B23CF"/>
    <w:rsid w:val="003B2AAD"/>
    <w:rsid w:val="003B2ACE"/>
    <w:rsid w:val="003B32E9"/>
    <w:rsid w:val="003B3EE9"/>
    <w:rsid w:val="003B4C74"/>
    <w:rsid w:val="003B65C2"/>
    <w:rsid w:val="003B7336"/>
    <w:rsid w:val="003B784E"/>
    <w:rsid w:val="003B7D20"/>
    <w:rsid w:val="003C08E8"/>
    <w:rsid w:val="003C13B6"/>
    <w:rsid w:val="003C2423"/>
    <w:rsid w:val="003C3407"/>
    <w:rsid w:val="003C5CE7"/>
    <w:rsid w:val="003C6377"/>
    <w:rsid w:val="003C7FEF"/>
    <w:rsid w:val="003D19B2"/>
    <w:rsid w:val="003D63AD"/>
    <w:rsid w:val="003D6656"/>
    <w:rsid w:val="003D69D8"/>
    <w:rsid w:val="003D798E"/>
    <w:rsid w:val="003D7AAC"/>
    <w:rsid w:val="003E304D"/>
    <w:rsid w:val="003E4D64"/>
    <w:rsid w:val="003E53B6"/>
    <w:rsid w:val="003E5978"/>
    <w:rsid w:val="003E5B72"/>
    <w:rsid w:val="003E6E9A"/>
    <w:rsid w:val="003E7A73"/>
    <w:rsid w:val="003F219F"/>
    <w:rsid w:val="003F2AEA"/>
    <w:rsid w:val="003F2C7C"/>
    <w:rsid w:val="003F2EC8"/>
    <w:rsid w:val="003F31EC"/>
    <w:rsid w:val="003F54BB"/>
    <w:rsid w:val="003F6EB8"/>
    <w:rsid w:val="003F7AAA"/>
    <w:rsid w:val="0040084D"/>
    <w:rsid w:val="00400D44"/>
    <w:rsid w:val="00401C85"/>
    <w:rsid w:val="00401FA5"/>
    <w:rsid w:val="00402ED5"/>
    <w:rsid w:val="00403591"/>
    <w:rsid w:val="00404C08"/>
    <w:rsid w:val="004067AC"/>
    <w:rsid w:val="0040774B"/>
    <w:rsid w:val="004079E7"/>
    <w:rsid w:val="00407F61"/>
    <w:rsid w:val="00411E65"/>
    <w:rsid w:val="0041349D"/>
    <w:rsid w:val="004137C1"/>
    <w:rsid w:val="00414E51"/>
    <w:rsid w:val="00420262"/>
    <w:rsid w:val="00424A26"/>
    <w:rsid w:val="00424B2C"/>
    <w:rsid w:val="00424D71"/>
    <w:rsid w:val="004250D7"/>
    <w:rsid w:val="004264A3"/>
    <w:rsid w:val="00426805"/>
    <w:rsid w:val="00426E66"/>
    <w:rsid w:val="0042719F"/>
    <w:rsid w:val="004308A3"/>
    <w:rsid w:val="00431D6B"/>
    <w:rsid w:val="004325A5"/>
    <w:rsid w:val="004348C7"/>
    <w:rsid w:val="00434F82"/>
    <w:rsid w:val="004355B6"/>
    <w:rsid w:val="00435F0C"/>
    <w:rsid w:val="00436866"/>
    <w:rsid w:val="00441486"/>
    <w:rsid w:val="00441B67"/>
    <w:rsid w:val="00444997"/>
    <w:rsid w:val="00445852"/>
    <w:rsid w:val="004513DB"/>
    <w:rsid w:val="00451EBE"/>
    <w:rsid w:val="004526FD"/>
    <w:rsid w:val="004527AA"/>
    <w:rsid w:val="004535F8"/>
    <w:rsid w:val="00455F77"/>
    <w:rsid w:val="004579E0"/>
    <w:rsid w:val="00462CF5"/>
    <w:rsid w:val="00464802"/>
    <w:rsid w:val="00465B29"/>
    <w:rsid w:val="00466E91"/>
    <w:rsid w:val="00467923"/>
    <w:rsid w:val="00471A40"/>
    <w:rsid w:val="00473D07"/>
    <w:rsid w:val="00473EE8"/>
    <w:rsid w:val="004741CE"/>
    <w:rsid w:val="00474D1F"/>
    <w:rsid w:val="004757BB"/>
    <w:rsid w:val="004757BE"/>
    <w:rsid w:val="00476DB7"/>
    <w:rsid w:val="00480452"/>
    <w:rsid w:val="0048124E"/>
    <w:rsid w:val="004812C9"/>
    <w:rsid w:val="00483BBF"/>
    <w:rsid w:val="00484A97"/>
    <w:rsid w:val="004851A5"/>
    <w:rsid w:val="0048629C"/>
    <w:rsid w:val="00487FE7"/>
    <w:rsid w:val="00490A85"/>
    <w:rsid w:val="00491F1A"/>
    <w:rsid w:val="00493729"/>
    <w:rsid w:val="004941A6"/>
    <w:rsid w:val="00494E0A"/>
    <w:rsid w:val="00495518"/>
    <w:rsid w:val="00495DE6"/>
    <w:rsid w:val="004960D8"/>
    <w:rsid w:val="004963CF"/>
    <w:rsid w:val="0049754E"/>
    <w:rsid w:val="004A0724"/>
    <w:rsid w:val="004A257C"/>
    <w:rsid w:val="004A2AFF"/>
    <w:rsid w:val="004A3097"/>
    <w:rsid w:val="004A4858"/>
    <w:rsid w:val="004A59CA"/>
    <w:rsid w:val="004A5BEB"/>
    <w:rsid w:val="004A5C41"/>
    <w:rsid w:val="004A694E"/>
    <w:rsid w:val="004B0B19"/>
    <w:rsid w:val="004B30AF"/>
    <w:rsid w:val="004B3238"/>
    <w:rsid w:val="004B4B62"/>
    <w:rsid w:val="004B5083"/>
    <w:rsid w:val="004B55B7"/>
    <w:rsid w:val="004B7829"/>
    <w:rsid w:val="004C2E92"/>
    <w:rsid w:val="004C3C10"/>
    <w:rsid w:val="004C3EDB"/>
    <w:rsid w:val="004C6A49"/>
    <w:rsid w:val="004C7361"/>
    <w:rsid w:val="004C74C3"/>
    <w:rsid w:val="004D0094"/>
    <w:rsid w:val="004D216F"/>
    <w:rsid w:val="004D4829"/>
    <w:rsid w:val="004D5589"/>
    <w:rsid w:val="004D56FC"/>
    <w:rsid w:val="004D5FF4"/>
    <w:rsid w:val="004D7423"/>
    <w:rsid w:val="004E0FB4"/>
    <w:rsid w:val="004E1A1A"/>
    <w:rsid w:val="004E20AD"/>
    <w:rsid w:val="004E2801"/>
    <w:rsid w:val="004E2C42"/>
    <w:rsid w:val="004E400C"/>
    <w:rsid w:val="004E47DA"/>
    <w:rsid w:val="004E47DF"/>
    <w:rsid w:val="004E604E"/>
    <w:rsid w:val="004E6C30"/>
    <w:rsid w:val="004E6F36"/>
    <w:rsid w:val="004E7B6F"/>
    <w:rsid w:val="004E7DD7"/>
    <w:rsid w:val="004F030A"/>
    <w:rsid w:val="004F04A9"/>
    <w:rsid w:val="004F1219"/>
    <w:rsid w:val="004F1DBC"/>
    <w:rsid w:val="004F2286"/>
    <w:rsid w:val="004F36CF"/>
    <w:rsid w:val="004F68A3"/>
    <w:rsid w:val="004F7050"/>
    <w:rsid w:val="005008F9"/>
    <w:rsid w:val="00501A24"/>
    <w:rsid w:val="00502D52"/>
    <w:rsid w:val="00502E47"/>
    <w:rsid w:val="00504049"/>
    <w:rsid w:val="00504AAF"/>
    <w:rsid w:val="00504C93"/>
    <w:rsid w:val="00504DF9"/>
    <w:rsid w:val="005063E4"/>
    <w:rsid w:val="005069FC"/>
    <w:rsid w:val="00506AD7"/>
    <w:rsid w:val="00507A33"/>
    <w:rsid w:val="00510685"/>
    <w:rsid w:val="00512C24"/>
    <w:rsid w:val="00512FC5"/>
    <w:rsid w:val="00513AEF"/>
    <w:rsid w:val="00514AF8"/>
    <w:rsid w:val="005156A2"/>
    <w:rsid w:val="00516E56"/>
    <w:rsid w:val="0051726C"/>
    <w:rsid w:val="00520617"/>
    <w:rsid w:val="00521F1B"/>
    <w:rsid w:val="0052330B"/>
    <w:rsid w:val="00526BCE"/>
    <w:rsid w:val="00526E19"/>
    <w:rsid w:val="00530FE1"/>
    <w:rsid w:val="0053375D"/>
    <w:rsid w:val="00534FA4"/>
    <w:rsid w:val="005405AC"/>
    <w:rsid w:val="00540A94"/>
    <w:rsid w:val="00543997"/>
    <w:rsid w:val="00543E81"/>
    <w:rsid w:val="00545885"/>
    <w:rsid w:val="0054597C"/>
    <w:rsid w:val="005462EC"/>
    <w:rsid w:val="005466AC"/>
    <w:rsid w:val="00547D5F"/>
    <w:rsid w:val="00551249"/>
    <w:rsid w:val="00552C90"/>
    <w:rsid w:val="005535EF"/>
    <w:rsid w:val="00554D84"/>
    <w:rsid w:val="00554DB6"/>
    <w:rsid w:val="00555D25"/>
    <w:rsid w:val="00556F1E"/>
    <w:rsid w:val="005570D3"/>
    <w:rsid w:val="00557280"/>
    <w:rsid w:val="0055786A"/>
    <w:rsid w:val="0056066F"/>
    <w:rsid w:val="005644C1"/>
    <w:rsid w:val="00565067"/>
    <w:rsid w:val="00565901"/>
    <w:rsid w:val="00565E65"/>
    <w:rsid w:val="00566D16"/>
    <w:rsid w:val="00567F5D"/>
    <w:rsid w:val="00572421"/>
    <w:rsid w:val="00572FB8"/>
    <w:rsid w:val="00574B0D"/>
    <w:rsid w:val="00576617"/>
    <w:rsid w:val="005801E2"/>
    <w:rsid w:val="0058131A"/>
    <w:rsid w:val="00581DF4"/>
    <w:rsid w:val="005841FB"/>
    <w:rsid w:val="005877DB"/>
    <w:rsid w:val="0059175D"/>
    <w:rsid w:val="00591BCA"/>
    <w:rsid w:val="0059689D"/>
    <w:rsid w:val="005973F7"/>
    <w:rsid w:val="005A0637"/>
    <w:rsid w:val="005A1C92"/>
    <w:rsid w:val="005A2005"/>
    <w:rsid w:val="005A43F0"/>
    <w:rsid w:val="005A51AC"/>
    <w:rsid w:val="005A66E3"/>
    <w:rsid w:val="005A791D"/>
    <w:rsid w:val="005A7E6C"/>
    <w:rsid w:val="005B03A3"/>
    <w:rsid w:val="005B12A7"/>
    <w:rsid w:val="005B1330"/>
    <w:rsid w:val="005B2E4D"/>
    <w:rsid w:val="005B4D63"/>
    <w:rsid w:val="005B544E"/>
    <w:rsid w:val="005B668B"/>
    <w:rsid w:val="005B6D39"/>
    <w:rsid w:val="005C14FE"/>
    <w:rsid w:val="005C1FDD"/>
    <w:rsid w:val="005C31C1"/>
    <w:rsid w:val="005C3BDE"/>
    <w:rsid w:val="005C4090"/>
    <w:rsid w:val="005C502B"/>
    <w:rsid w:val="005C547B"/>
    <w:rsid w:val="005C70CE"/>
    <w:rsid w:val="005C788C"/>
    <w:rsid w:val="005D0310"/>
    <w:rsid w:val="005D0CD9"/>
    <w:rsid w:val="005D2D14"/>
    <w:rsid w:val="005D5F48"/>
    <w:rsid w:val="005D66E3"/>
    <w:rsid w:val="005D6F51"/>
    <w:rsid w:val="005E1DCF"/>
    <w:rsid w:val="005E5AFD"/>
    <w:rsid w:val="005E616C"/>
    <w:rsid w:val="005F01E1"/>
    <w:rsid w:val="005F0200"/>
    <w:rsid w:val="005F15F8"/>
    <w:rsid w:val="005F2A73"/>
    <w:rsid w:val="005F31A5"/>
    <w:rsid w:val="005F3649"/>
    <w:rsid w:val="005F46F0"/>
    <w:rsid w:val="005F49FE"/>
    <w:rsid w:val="005F715F"/>
    <w:rsid w:val="006002C3"/>
    <w:rsid w:val="00601A67"/>
    <w:rsid w:val="006023E2"/>
    <w:rsid w:val="00604563"/>
    <w:rsid w:val="00605088"/>
    <w:rsid w:val="00605C5E"/>
    <w:rsid w:val="00606919"/>
    <w:rsid w:val="0060694C"/>
    <w:rsid w:val="00606C0C"/>
    <w:rsid w:val="0060742F"/>
    <w:rsid w:val="0060755C"/>
    <w:rsid w:val="00607858"/>
    <w:rsid w:val="006134ED"/>
    <w:rsid w:val="00613563"/>
    <w:rsid w:val="00613C6C"/>
    <w:rsid w:val="00614161"/>
    <w:rsid w:val="00614850"/>
    <w:rsid w:val="00614BA5"/>
    <w:rsid w:val="00615635"/>
    <w:rsid w:val="006166F9"/>
    <w:rsid w:val="006175CF"/>
    <w:rsid w:val="00621455"/>
    <w:rsid w:val="00621690"/>
    <w:rsid w:val="0062393A"/>
    <w:rsid w:val="00625429"/>
    <w:rsid w:val="006263AA"/>
    <w:rsid w:val="00627BA1"/>
    <w:rsid w:val="00627E62"/>
    <w:rsid w:val="00632272"/>
    <w:rsid w:val="00632C96"/>
    <w:rsid w:val="0063302E"/>
    <w:rsid w:val="00634681"/>
    <w:rsid w:val="006358BC"/>
    <w:rsid w:val="00636765"/>
    <w:rsid w:val="00637E94"/>
    <w:rsid w:val="00640793"/>
    <w:rsid w:val="0064116F"/>
    <w:rsid w:val="00641E24"/>
    <w:rsid w:val="00644605"/>
    <w:rsid w:val="0064535C"/>
    <w:rsid w:val="00645A98"/>
    <w:rsid w:val="00646BD2"/>
    <w:rsid w:val="00650A89"/>
    <w:rsid w:val="006513B2"/>
    <w:rsid w:val="006528CB"/>
    <w:rsid w:val="00654170"/>
    <w:rsid w:val="00654662"/>
    <w:rsid w:val="00655E0C"/>
    <w:rsid w:val="00660F38"/>
    <w:rsid w:val="00662652"/>
    <w:rsid w:val="00662A21"/>
    <w:rsid w:val="0066385E"/>
    <w:rsid w:val="00665772"/>
    <w:rsid w:val="006659BD"/>
    <w:rsid w:val="00666D2A"/>
    <w:rsid w:val="0067001D"/>
    <w:rsid w:val="00670955"/>
    <w:rsid w:val="00671623"/>
    <w:rsid w:val="00672BAE"/>
    <w:rsid w:val="0067485A"/>
    <w:rsid w:val="0067521A"/>
    <w:rsid w:val="0067531D"/>
    <w:rsid w:val="00675B03"/>
    <w:rsid w:val="00677BFD"/>
    <w:rsid w:val="00680A84"/>
    <w:rsid w:val="00681380"/>
    <w:rsid w:val="00686713"/>
    <w:rsid w:val="00687805"/>
    <w:rsid w:val="00687806"/>
    <w:rsid w:val="00691D28"/>
    <w:rsid w:val="0069275C"/>
    <w:rsid w:val="006A062F"/>
    <w:rsid w:val="006A104A"/>
    <w:rsid w:val="006A3DF7"/>
    <w:rsid w:val="006A4910"/>
    <w:rsid w:val="006A5073"/>
    <w:rsid w:val="006A55C6"/>
    <w:rsid w:val="006A7DA8"/>
    <w:rsid w:val="006B01D0"/>
    <w:rsid w:val="006B04BB"/>
    <w:rsid w:val="006B1544"/>
    <w:rsid w:val="006B2A73"/>
    <w:rsid w:val="006B2CFF"/>
    <w:rsid w:val="006B35DF"/>
    <w:rsid w:val="006B4437"/>
    <w:rsid w:val="006B6750"/>
    <w:rsid w:val="006B6D45"/>
    <w:rsid w:val="006C0B2D"/>
    <w:rsid w:val="006C0F72"/>
    <w:rsid w:val="006C1738"/>
    <w:rsid w:val="006C20FF"/>
    <w:rsid w:val="006C2D98"/>
    <w:rsid w:val="006C385F"/>
    <w:rsid w:val="006C3C03"/>
    <w:rsid w:val="006C3C15"/>
    <w:rsid w:val="006C4150"/>
    <w:rsid w:val="006C5624"/>
    <w:rsid w:val="006C5B3F"/>
    <w:rsid w:val="006C62A6"/>
    <w:rsid w:val="006C717F"/>
    <w:rsid w:val="006C7B75"/>
    <w:rsid w:val="006C7FBD"/>
    <w:rsid w:val="006D0F84"/>
    <w:rsid w:val="006D1258"/>
    <w:rsid w:val="006D16F3"/>
    <w:rsid w:val="006D1E9B"/>
    <w:rsid w:val="006D217D"/>
    <w:rsid w:val="006D3D21"/>
    <w:rsid w:val="006D7061"/>
    <w:rsid w:val="006E06F1"/>
    <w:rsid w:val="006E07FA"/>
    <w:rsid w:val="006E09AB"/>
    <w:rsid w:val="006E0AB5"/>
    <w:rsid w:val="006E1616"/>
    <w:rsid w:val="006E20E4"/>
    <w:rsid w:val="006E2847"/>
    <w:rsid w:val="006E3482"/>
    <w:rsid w:val="006E62E0"/>
    <w:rsid w:val="006E72C1"/>
    <w:rsid w:val="006F0D54"/>
    <w:rsid w:val="006F0DF2"/>
    <w:rsid w:val="006F10BC"/>
    <w:rsid w:val="006F140F"/>
    <w:rsid w:val="006F4E53"/>
    <w:rsid w:val="006F6088"/>
    <w:rsid w:val="006F6F64"/>
    <w:rsid w:val="00703814"/>
    <w:rsid w:val="00704329"/>
    <w:rsid w:val="007051EC"/>
    <w:rsid w:val="007055C2"/>
    <w:rsid w:val="0070696E"/>
    <w:rsid w:val="00710BE1"/>
    <w:rsid w:val="0071273B"/>
    <w:rsid w:val="00713B3A"/>
    <w:rsid w:val="00714AD0"/>
    <w:rsid w:val="00715DFE"/>
    <w:rsid w:val="00716073"/>
    <w:rsid w:val="00717110"/>
    <w:rsid w:val="00717A06"/>
    <w:rsid w:val="00720CCA"/>
    <w:rsid w:val="00723A9C"/>
    <w:rsid w:val="007251B8"/>
    <w:rsid w:val="0072696F"/>
    <w:rsid w:val="00727045"/>
    <w:rsid w:val="0072715B"/>
    <w:rsid w:val="00727B6B"/>
    <w:rsid w:val="0073008D"/>
    <w:rsid w:val="007330C9"/>
    <w:rsid w:val="007350A9"/>
    <w:rsid w:val="00736311"/>
    <w:rsid w:val="00736BC5"/>
    <w:rsid w:val="00736D31"/>
    <w:rsid w:val="00742451"/>
    <w:rsid w:val="0074374B"/>
    <w:rsid w:val="00743A91"/>
    <w:rsid w:val="0074485A"/>
    <w:rsid w:val="00746C1E"/>
    <w:rsid w:val="00750C0E"/>
    <w:rsid w:val="00751B6E"/>
    <w:rsid w:val="0075264B"/>
    <w:rsid w:val="00752D2A"/>
    <w:rsid w:val="007555A0"/>
    <w:rsid w:val="00756255"/>
    <w:rsid w:val="00756277"/>
    <w:rsid w:val="0075703D"/>
    <w:rsid w:val="00760984"/>
    <w:rsid w:val="00761D22"/>
    <w:rsid w:val="00763668"/>
    <w:rsid w:val="00763F5C"/>
    <w:rsid w:val="00764D80"/>
    <w:rsid w:val="00764EDD"/>
    <w:rsid w:val="00765498"/>
    <w:rsid w:val="00765942"/>
    <w:rsid w:val="0076606C"/>
    <w:rsid w:val="007660C2"/>
    <w:rsid w:val="00766167"/>
    <w:rsid w:val="00766688"/>
    <w:rsid w:val="00766F93"/>
    <w:rsid w:val="00767647"/>
    <w:rsid w:val="007716E4"/>
    <w:rsid w:val="00774B3F"/>
    <w:rsid w:val="007761F7"/>
    <w:rsid w:val="007762B9"/>
    <w:rsid w:val="00777205"/>
    <w:rsid w:val="007775CF"/>
    <w:rsid w:val="00780048"/>
    <w:rsid w:val="00780D1A"/>
    <w:rsid w:val="00782556"/>
    <w:rsid w:val="0078385A"/>
    <w:rsid w:val="00785A4E"/>
    <w:rsid w:val="00786445"/>
    <w:rsid w:val="00786742"/>
    <w:rsid w:val="00787DD3"/>
    <w:rsid w:val="00787F4A"/>
    <w:rsid w:val="00791AC7"/>
    <w:rsid w:val="00794AA0"/>
    <w:rsid w:val="00794B88"/>
    <w:rsid w:val="00795E9D"/>
    <w:rsid w:val="007966F3"/>
    <w:rsid w:val="00796C59"/>
    <w:rsid w:val="007974DE"/>
    <w:rsid w:val="00797FE4"/>
    <w:rsid w:val="007A010A"/>
    <w:rsid w:val="007A0429"/>
    <w:rsid w:val="007A5A74"/>
    <w:rsid w:val="007A6AF4"/>
    <w:rsid w:val="007B1FD8"/>
    <w:rsid w:val="007B341D"/>
    <w:rsid w:val="007B3B1F"/>
    <w:rsid w:val="007B492A"/>
    <w:rsid w:val="007B4B38"/>
    <w:rsid w:val="007B4C97"/>
    <w:rsid w:val="007B66BA"/>
    <w:rsid w:val="007B685C"/>
    <w:rsid w:val="007B6B10"/>
    <w:rsid w:val="007C2052"/>
    <w:rsid w:val="007C246C"/>
    <w:rsid w:val="007C26E3"/>
    <w:rsid w:val="007C2D78"/>
    <w:rsid w:val="007C3589"/>
    <w:rsid w:val="007C36AB"/>
    <w:rsid w:val="007C40E3"/>
    <w:rsid w:val="007C437D"/>
    <w:rsid w:val="007C471F"/>
    <w:rsid w:val="007C5568"/>
    <w:rsid w:val="007C7994"/>
    <w:rsid w:val="007D0478"/>
    <w:rsid w:val="007D1206"/>
    <w:rsid w:val="007D1966"/>
    <w:rsid w:val="007D2A56"/>
    <w:rsid w:val="007D3D87"/>
    <w:rsid w:val="007D3F48"/>
    <w:rsid w:val="007D424F"/>
    <w:rsid w:val="007D5302"/>
    <w:rsid w:val="007E04D6"/>
    <w:rsid w:val="007E1188"/>
    <w:rsid w:val="007E1467"/>
    <w:rsid w:val="007E1BCC"/>
    <w:rsid w:val="007E36B6"/>
    <w:rsid w:val="007E7D1B"/>
    <w:rsid w:val="007F08DD"/>
    <w:rsid w:val="007F1DE1"/>
    <w:rsid w:val="007F260B"/>
    <w:rsid w:val="007F2DD0"/>
    <w:rsid w:val="007F399F"/>
    <w:rsid w:val="007F3AA6"/>
    <w:rsid w:val="007F5DDF"/>
    <w:rsid w:val="007F711E"/>
    <w:rsid w:val="007F7986"/>
    <w:rsid w:val="008007CD"/>
    <w:rsid w:val="008011AA"/>
    <w:rsid w:val="0080132D"/>
    <w:rsid w:val="008013F4"/>
    <w:rsid w:val="00801668"/>
    <w:rsid w:val="00801C67"/>
    <w:rsid w:val="00804310"/>
    <w:rsid w:val="008049DD"/>
    <w:rsid w:val="0080522B"/>
    <w:rsid w:val="008063A4"/>
    <w:rsid w:val="00810882"/>
    <w:rsid w:val="00810A86"/>
    <w:rsid w:val="0081194E"/>
    <w:rsid w:val="008119B4"/>
    <w:rsid w:val="0081237F"/>
    <w:rsid w:val="00814F01"/>
    <w:rsid w:val="00814FA9"/>
    <w:rsid w:val="0081559D"/>
    <w:rsid w:val="00817A49"/>
    <w:rsid w:val="00817B22"/>
    <w:rsid w:val="00821E07"/>
    <w:rsid w:val="00825413"/>
    <w:rsid w:val="008254CF"/>
    <w:rsid w:val="0082558B"/>
    <w:rsid w:val="00825F1B"/>
    <w:rsid w:val="00826C06"/>
    <w:rsid w:val="008277E0"/>
    <w:rsid w:val="0083070F"/>
    <w:rsid w:val="00830B11"/>
    <w:rsid w:val="00835F0B"/>
    <w:rsid w:val="008373F2"/>
    <w:rsid w:val="008379FF"/>
    <w:rsid w:val="0084116E"/>
    <w:rsid w:val="00843DF7"/>
    <w:rsid w:val="008450EE"/>
    <w:rsid w:val="00847397"/>
    <w:rsid w:val="00851BBC"/>
    <w:rsid w:val="008551C4"/>
    <w:rsid w:val="00857332"/>
    <w:rsid w:val="00857C79"/>
    <w:rsid w:val="00860423"/>
    <w:rsid w:val="008613DA"/>
    <w:rsid w:val="00861702"/>
    <w:rsid w:val="00862902"/>
    <w:rsid w:val="0086302A"/>
    <w:rsid w:val="008656B5"/>
    <w:rsid w:val="0086754B"/>
    <w:rsid w:val="00872120"/>
    <w:rsid w:val="00872923"/>
    <w:rsid w:val="008730E0"/>
    <w:rsid w:val="00875072"/>
    <w:rsid w:val="00876175"/>
    <w:rsid w:val="00877347"/>
    <w:rsid w:val="00877976"/>
    <w:rsid w:val="00880CD4"/>
    <w:rsid w:val="00882D27"/>
    <w:rsid w:val="00882D59"/>
    <w:rsid w:val="00882F00"/>
    <w:rsid w:val="00882FE5"/>
    <w:rsid w:val="0088393A"/>
    <w:rsid w:val="008843C7"/>
    <w:rsid w:val="00884444"/>
    <w:rsid w:val="0088507B"/>
    <w:rsid w:val="008867B4"/>
    <w:rsid w:val="0088731E"/>
    <w:rsid w:val="00887C17"/>
    <w:rsid w:val="00890768"/>
    <w:rsid w:val="0089160A"/>
    <w:rsid w:val="008924AD"/>
    <w:rsid w:val="00893977"/>
    <w:rsid w:val="00893A88"/>
    <w:rsid w:val="008967E3"/>
    <w:rsid w:val="00897FAB"/>
    <w:rsid w:val="008A11D9"/>
    <w:rsid w:val="008A1793"/>
    <w:rsid w:val="008A374E"/>
    <w:rsid w:val="008A66EC"/>
    <w:rsid w:val="008B2C33"/>
    <w:rsid w:val="008B33C1"/>
    <w:rsid w:val="008B35E0"/>
    <w:rsid w:val="008B38C2"/>
    <w:rsid w:val="008B3C19"/>
    <w:rsid w:val="008B49BE"/>
    <w:rsid w:val="008B4A0C"/>
    <w:rsid w:val="008B569B"/>
    <w:rsid w:val="008B56C2"/>
    <w:rsid w:val="008B5B04"/>
    <w:rsid w:val="008B7E4F"/>
    <w:rsid w:val="008C06E3"/>
    <w:rsid w:val="008C306D"/>
    <w:rsid w:val="008C313A"/>
    <w:rsid w:val="008C4DE6"/>
    <w:rsid w:val="008C4E13"/>
    <w:rsid w:val="008C736C"/>
    <w:rsid w:val="008C77EE"/>
    <w:rsid w:val="008C7CF2"/>
    <w:rsid w:val="008D126B"/>
    <w:rsid w:val="008D1620"/>
    <w:rsid w:val="008D1712"/>
    <w:rsid w:val="008D1B28"/>
    <w:rsid w:val="008D4370"/>
    <w:rsid w:val="008D51B1"/>
    <w:rsid w:val="008D587C"/>
    <w:rsid w:val="008D608F"/>
    <w:rsid w:val="008D7BE9"/>
    <w:rsid w:val="008E153E"/>
    <w:rsid w:val="008E22CC"/>
    <w:rsid w:val="008E28E5"/>
    <w:rsid w:val="008E360A"/>
    <w:rsid w:val="008E3675"/>
    <w:rsid w:val="008E422C"/>
    <w:rsid w:val="008E4F4D"/>
    <w:rsid w:val="008E505C"/>
    <w:rsid w:val="008F2B6C"/>
    <w:rsid w:val="008F53CE"/>
    <w:rsid w:val="008F7E5A"/>
    <w:rsid w:val="00900A47"/>
    <w:rsid w:val="00902932"/>
    <w:rsid w:val="009029BA"/>
    <w:rsid w:val="00902B5D"/>
    <w:rsid w:val="00904CCB"/>
    <w:rsid w:val="0090604F"/>
    <w:rsid w:val="00907721"/>
    <w:rsid w:val="00907D25"/>
    <w:rsid w:val="00907D3B"/>
    <w:rsid w:val="00907F36"/>
    <w:rsid w:val="00910298"/>
    <w:rsid w:val="0091054B"/>
    <w:rsid w:val="00910559"/>
    <w:rsid w:val="00910851"/>
    <w:rsid w:val="009109F8"/>
    <w:rsid w:val="00912227"/>
    <w:rsid w:val="0091291F"/>
    <w:rsid w:val="00912A4A"/>
    <w:rsid w:val="00912AF4"/>
    <w:rsid w:val="00913BE2"/>
    <w:rsid w:val="009152F9"/>
    <w:rsid w:val="00915848"/>
    <w:rsid w:val="0091767C"/>
    <w:rsid w:val="00917875"/>
    <w:rsid w:val="00920609"/>
    <w:rsid w:val="0092081A"/>
    <w:rsid w:val="00923800"/>
    <w:rsid w:val="009250EF"/>
    <w:rsid w:val="0092730E"/>
    <w:rsid w:val="00927F36"/>
    <w:rsid w:val="00930114"/>
    <w:rsid w:val="009304DB"/>
    <w:rsid w:val="0093075D"/>
    <w:rsid w:val="00931A0B"/>
    <w:rsid w:val="00931CC2"/>
    <w:rsid w:val="00931FED"/>
    <w:rsid w:val="0093278D"/>
    <w:rsid w:val="00934015"/>
    <w:rsid w:val="00934020"/>
    <w:rsid w:val="009341D4"/>
    <w:rsid w:val="009371F5"/>
    <w:rsid w:val="00941840"/>
    <w:rsid w:val="009436B2"/>
    <w:rsid w:val="00943FD7"/>
    <w:rsid w:val="0094400D"/>
    <w:rsid w:val="00944835"/>
    <w:rsid w:val="00944FCD"/>
    <w:rsid w:val="0094617B"/>
    <w:rsid w:val="00946DE9"/>
    <w:rsid w:val="0094786D"/>
    <w:rsid w:val="00950179"/>
    <w:rsid w:val="009514BB"/>
    <w:rsid w:val="00952B8A"/>
    <w:rsid w:val="00952F71"/>
    <w:rsid w:val="0095369F"/>
    <w:rsid w:val="00954165"/>
    <w:rsid w:val="0095425E"/>
    <w:rsid w:val="00954968"/>
    <w:rsid w:val="0095741B"/>
    <w:rsid w:val="00957B98"/>
    <w:rsid w:val="00961220"/>
    <w:rsid w:val="00961424"/>
    <w:rsid w:val="00961ABB"/>
    <w:rsid w:val="00961E47"/>
    <w:rsid w:val="00962A40"/>
    <w:rsid w:val="009635C8"/>
    <w:rsid w:val="009654C5"/>
    <w:rsid w:val="0096551D"/>
    <w:rsid w:val="00966000"/>
    <w:rsid w:val="00970300"/>
    <w:rsid w:val="00975DEB"/>
    <w:rsid w:val="00976E03"/>
    <w:rsid w:val="009774F1"/>
    <w:rsid w:val="009806C8"/>
    <w:rsid w:val="00980D68"/>
    <w:rsid w:val="00981B4C"/>
    <w:rsid w:val="00981FFD"/>
    <w:rsid w:val="00983634"/>
    <w:rsid w:val="00984F9C"/>
    <w:rsid w:val="009865DF"/>
    <w:rsid w:val="00986DCA"/>
    <w:rsid w:val="00987C10"/>
    <w:rsid w:val="00990E1C"/>
    <w:rsid w:val="0099161B"/>
    <w:rsid w:val="009919BE"/>
    <w:rsid w:val="00991A87"/>
    <w:rsid w:val="00992189"/>
    <w:rsid w:val="00996FBD"/>
    <w:rsid w:val="00997CF1"/>
    <w:rsid w:val="00997D52"/>
    <w:rsid w:val="009A0ECB"/>
    <w:rsid w:val="009A1901"/>
    <w:rsid w:val="009A2B08"/>
    <w:rsid w:val="009A2B39"/>
    <w:rsid w:val="009A2CC8"/>
    <w:rsid w:val="009A32C6"/>
    <w:rsid w:val="009A371E"/>
    <w:rsid w:val="009A6E57"/>
    <w:rsid w:val="009B00B9"/>
    <w:rsid w:val="009B03AE"/>
    <w:rsid w:val="009B07CD"/>
    <w:rsid w:val="009B12AE"/>
    <w:rsid w:val="009B1AC7"/>
    <w:rsid w:val="009B48AB"/>
    <w:rsid w:val="009B6578"/>
    <w:rsid w:val="009C04D8"/>
    <w:rsid w:val="009C0F60"/>
    <w:rsid w:val="009C13DF"/>
    <w:rsid w:val="009C1C37"/>
    <w:rsid w:val="009C2354"/>
    <w:rsid w:val="009C2569"/>
    <w:rsid w:val="009C2D74"/>
    <w:rsid w:val="009C37C9"/>
    <w:rsid w:val="009C4D4B"/>
    <w:rsid w:val="009C4E9C"/>
    <w:rsid w:val="009D09F0"/>
    <w:rsid w:val="009D1A50"/>
    <w:rsid w:val="009D4F33"/>
    <w:rsid w:val="009D56F9"/>
    <w:rsid w:val="009D68CD"/>
    <w:rsid w:val="009D7F3C"/>
    <w:rsid w:val="009E142C"/>
    <w:rsid w:val="009E17E9"/>
    <w:rsid w:val="009E33CC"/>
    <w:rsid w:val="009E3D95"/>
    <w:rsid w:val="009E47C3"/>
    <w:rsid w:val="009E4CAA"/>
    <w:rsid w:val="009E7A8C"/>
    <w:rsid w:val="009F025C"/>
    <w:rsid w:val="009F0D56"/>
    <w:rsid w:val="009F196B"/>
    <w:rsid w:val="009F1C35"/>
    <w:rsid w:val="009F2D4A"/>
    <w:rsid w:val="009F2EA5"/>
    <w:rsid w:val="009F395B"/>
    <w:rsid w:val="009F398D"/>
    <w:rsid w:val="009F4B5E"/>
    <w:rsid w:val="009F5170"/>
    <w:rsid w:val="009F578D"/>
    <w:rsid w:val="009F6BC9"/>
    <w:rsid w:val="009F7F5E"/>
    <w:rsid w:val="00A014DF"/>
    <w:rsid w:val="00A0186B"/>
    <w:rsid w:val="00A01979"/>
    <w:rsid w:val="00A03129"/>
    <w:rsid w:val="00A036D2"/>
    <w:rsid w:val="00A04BB2"/>
    <w:rsid w:val="00A05EA6"/>
    <w:rsid w:val="00A061C5"/>
    <w:rsid w:val="00A06294"/>
    <w:rsid w:val="00A07FFA"/>
    <w:rsid w:val="00A11014"/>
    <w:rsid w:val="00A1197F"/>
    <w:rsid w:val="00A13254"/>
    <w:rsid w:val="00A13A99"/>
    <w:rsid w:val="00A13F1F"/>
    <w:rsid w:val="00A14729"/>
    <w:rsid w:val="00A14A11"/>
    <w:rsid w:val="00A15D53"/>
    <w:rsid w:val="00A15D7A"/>
    <w:rsid w:val="00A16477"/>
    <w:rsid w:val="00A175DD"/>
    <w:rsid w:val="00A2107A"/>
    <w:rsid w:val="00A226BE"/>
    <w:rsid w:val="00A227D0"/>
    <w:rsid w:val="00A23681"/>
    <w:rsid w:val="00A24044"/>
    <w:rsid w:val="00A244BD"/>
    <w:rsid w:val="00A246B4"/>
    <w:rsid w:val="00A25C96"/>
    <w:rsid w:val="00A25DB0"/>
    <w:rsid w:val="00A26CDE"/>
    <w:rsid w:val="00A27409"/>
    <w:rsid w:val="00A30698"/>
    <w:rsid w:val="00A33286"/>
    <w:rsid w:val="00A33CAF"/>
    <w:rsid w:val="00A35875"/>
    <w:rsid w:val="00A35C5E"/>
    <w:rsid w:val="00A37555"/>
    <w:rsid w:val="00A41D0C"/>
    <w:rsid w:val="00A42DC7"/>
    <w:rsid w:val="00A43746"/>
    <w:rsid w:val="00A43C16"/>
    <w:rsid w:val="00A46438"/>
    <w:rsid w:val="00A51AB2"/>
    <w:rsid w:val="00A530A4"/>
    <w:rsid w:val="00A547C7"/>
    <w:rsid w:val="00A54C08"/>
    <w:rsid w:val="00A6080A"/>
    <w:rsid w:val="00A621C6"/>
    <w:rsid w:val="00A65304"/>
    <w:rsid w:val="00A65A22"/>
    <w:rsid w:val="00A70865"/>
    <w:rsid w:val="00A70F6F"/>
    <w:rsid w:val="00A71C19"/>
    <w:rsid w:val="00A73997"/>
    <w:rsid w:val="00A7426E"/>
    <w:rsid w:val="00A74473"/>
    <w:rsid w:val="00A75387"/>
    <w:rsid w:val="00A75405"/>
    <w:rsid w:val="00A75A2E"/>
    <w:rsid w:val="00A7651E"/>
    <w:rsid w:val="00A77706"/>
    <w:rsid w:val="00A777A3"/>
    <w:rsid w:val="00A803BF"/>
    <w:rsid w:val="00A80875"/>
    <w:rsid w:val="00A8226C"/>
    <w:rsid w:val="00A85CE5"/>
    <w:rsid w:val="00A87363"/>
    <w:rsid w:val="00A87B97"/>
    <w:rsid w:val="00A87D64"/>
    <w:rsid w:val="00A90AD8"/>
    <w:rsid w:val="00A90E3E"/>
    <w:rsid w:val="00A92467"/>
    <w:rsid w:val="00A92DC8"/>
    <w:rsid w:val="00A95AE5"/>
    <w:rsid w:val="00A95D8B"/>
    <w:rsid w:val="00A96B88"/>
    <w:rsid w:val="00A96F76"/>
    <w:rsid w:val="00A97689"/>
    <w:rsid w:val="00AA215D"/>
    <w:rsid w:val="00AA2667"/>
    <w:rsid w:val="00AA2C27"/>
    <w:rsid w:val="00AA41CD"/>
    <w:rsid w:val="00AA606B"/>
    <w:rsid w:val="00AA7059"/>
    <w:rsid w:val="00AA723D"/>
    <w:rsid w:val="00AB1DFF"/>
    <w:rsid w:val="00AB1E25"/>
    <w:rsid w:val="00AB1FE7"/>
    <w:rsid w:val="00AB3B93"/>
    <w:rsid w:val="00AB4EAE"/>
    <w:rsid w:val="00AB5EAF"/>
    <w:rsid w:val="00AB5EFB"/>
    <w:rsid w:val="00AB6B62"/>
    <w:rsid w:val="00AB7A21"/>
    <w:rsid w:val="00AC09E3"/>
    <w:rsid w:val="00AC1094"/>
    <w:rsid w:val="00AC4C3A"/>
    <w:rsid w:val="00AC56CB"/>
    <w:rsid w:val="00AD2637"/>
    <w:rsid w:val="00AD6338"/>
    <w:rsid w:val="00AE04DC"/>
    <w:rsid w:val="00AE0E44"/>
    <w:rsid w:val="00AE1AA4"/>
    <w:rsid w:val="00AE2C33"/>
    <w:rsid w:val="00AE3C0E"/>
    <w:rsid w:val="00AE4479"/>
    <w:rsid w:val="00AE74A0"/>
    <w:rsid w:val="00AE7611"/>
    <w:rsid w:val="00AF0377"/>
    <w:rsid w:val="00AF1405"/>
    <w:rsid w:val="00AF181B"/>
    <w:rsid w:val="00AF3343"/>
    <w:rsid w:val="00AF36C8"/>
    <w:rsid w:val="00AF3ABE"/>
    <w:rsid w:val="00AF3D90"/>
    <w:rsid w:val="00AF4FAC"/>
    <w:rsid w:val="00AF5F98"/>
    <w:rsid w:val="00B0054A"/>
    <w:rsid w:val="00B0182A"/>
    <w:rsid w:val="00B02937"/>
    <w:rsid w:val="00B03C38"/>
    <w:rsid w:val="00B04E31"/>
    <w:rsid w:val="00B05096"/>
    <w:rsid w:val="00B06D8B"/>
    <w:rsid w:val="00B06E81"/>
    <w:rsid w:val="00B107C3"/>
    <w:rsid w:val="00B129C7"/>
    <w:rsid w:val="00B12D51"/>
    <w:rsid w:val="00B1353B"/>
    <w:rsid w:val="00B146CA"/>
    <w:rsid w:val="00B153CF"/>
    <w:rsid w:val="00B16CDF"/>
    <w:rsid w:val="00B1788E"/>
    <w:rsid w:val="00B20781"/>
    <w:rsid w:val="00B224D6"/>
    <w:rsid w:val="00B23533"/>
    <w:rsid w:val="00B24441"/>
    <w:rsid w:val="00B255F6"/>
    <w:rsid w:val="00B2591C"/>
    <w:rsid w:val="00B25F08"/>
    <w:rsid w:val="00B27644"/>
    <w:rsid w:val="00B303C1"/>
    <w:rsid w:val="00B32101"/>
    <w:rsid w:val="00B34288"/>
    <w:rsid w:val="00B34504"/>
    <w:rsid w:val="00B3487E"/>
    <w:rsid w:val="00B34C66"/>
    <w:rsid w:val="00B37E0E"/>
    <w:rsid w:val="00B37F85"/>
    <w:rsid w:val="00B41121"/>
    <w:rsid w:val="00B425DE"/>
    <w:rsid w:val="00B42E98"/>
    <w:rsid w:val="00B44508"/>
    <w:rsid w:val="00B4470E"/>
    <w:rsid w:val="00B4520A"/>
    <w:rsid w:val="00B45E7E"/>
    <w:rsid w:val="00B45F05"/>
    <w:rsid w:val="00B520AA"/>
    <w:rsid w:val="00B52CE5"/>
    <w:rsid w:val="00B537D4"/>
    <w:rsid w:val="00B5476D"/>
    <w:rsid w:val="00B54DB9"/>
    <w:rsid w:val="00B55C98"/>
    <w:rsid w:val="00B567EA"/>
    <w:rsid w:val="00B571A1"/>
    <w:rsid w:val="00B625AD"/>
    <w:rsid w:val="00B66345"/>
    <w:rsid w:val="00B6752A"/>
    <w:rsid w:val="00B67C0A"/>
    <w:rsid w:val="00B67C79"/>
    <w:rsid w:val="00B70B93"/>
    <w:rsid w:val="00B719AE"/>
    <w:rsid w:val="00B74CD7"/>
    <w:rsid w:val="00B74E9B"/>
    <w:rsid w:val="00B76473"/>
    <w:rsid w:val="00B82FAB"/>
    <w:rsid w:val="00B9017D"/>
    <w:rsid w:val="00B909A2"/>
    <w:rsid w:val="00B91D82"/>
    <w:rsid w:val="00B93019"/>
    <w:rsid w:val="00B941B3"/>
    <w:rsid w:val="00B94255"/>
    <w:rsid w:val="00B94775"/>
    <w:rsid w:val="00B95041"/>
    <w:rsid w:val="00B95383"/>
    <w:rsid w:val="00B95404"/>
    <w:rsid w:val="00B957B4"/>
    <w:rsid w:val="00B958DC"/>
    <w:rsid w:val="00B966C3"/>
    <w:rsid w:val="00B9724D"/>
    <w:rsid w:val="00BA44DD"/>
    <w:rsid w:val="00BA5239"/>
    <w:rsid w:val="00BA668A"/>
    <w:rsid w:val="00BA7CC2"/>
    <w:rsid w:val="00BB0002"/>
    <w:rsid w:val="00BB3FF0"/>
    <w:rsid w:val="00BB52F2"/>
    <w:rsid w:val="00BB7ADC"/>
    <w:rsid w:val="00BC1F7D"/>
    <w:rsid w:val="00BC2792"/>
    <w:rsid w:val="00BC2A7E"/>
    <w:rsid w:val="00BC31A3"/>
    <w:rsid w:val="00BC3957"/>
    <w:rsid w:val="00BC4525"/>
    <w:rsid w:val="00BC59B9"/>
    <w:rsid w:val="00BC7197"/>
    <w:rsid w:val="00BC7328"/>
    <w:rsid w:val="00BC7819"/>
    <w:rsid w:val="00BC7823"/>
    <w:rsid w:val="00BD07F3"/>
    <w:rsid w:val="00BD25B5"/>
    <w:rsid w:val="00BD3B20"/>
    <w:rsid w:val="00BD41B4"/>
    <w:rsid w:val="00BD7241"/>
    <w:rsid w:val="00BE0B55"/>
    <w:rsid w:val="00BE0E00"/>
    <w:rsid w:val="00BE171E"/>
    <w:rsid w:val="00BE1889"/>
    <w:rsid w:val="00BE2326"/>
    <w:rsid w:val="00BE25E9"/>
    <w:rsid w:val="00BE3F4E"/>
    <w:rsid w:val="00BE5017"/>
    <w:rsid w:val="00BE609A"/>
    <w:rsid w:val="00BE7F62"/>
    <w:rsid w:val="00BF004E"/>
    <w:rsid w:val="00BF05E5"/>
    <w:rsid w:val="00BF2537"/>
    <w:rsid w:val="00C001F3"/>
    <w:rsid w:val="00C002B6"/>
    <w:rsid w:val="00C002C6"/>
    <w:rsid w:val="00C019BA"/>
    <w:rsid w:val="00C03E7D"/>
    <w:rsid w:val="00C05CD4"/>
    <w:rsid w:val="00C0664A"/>
    <w:rsid w:val="00C07487"/>
    <w:rsid w:val="00C07A4B"/>
    <w:rsid w:val="00C13303"/>
    <w:rsid w:val="00C13639"/>
    <w:rsid w:val="00C13884"/>
    <w:rsid w:val="00C1459B"/>
    <w:rsid w:val="00C1557A"/>
    <w:rsid w:val="00C15775"/>
    <w:rsid w:val="00C1630F"/>
    <w:rsid w:val="00C16618"/>
    <w:rsid w:val="00C17650"/>
    <w:rsid w:val="00C20C59"/>
    <w:rsid w:val="00C22CD9"/>
    <w:rsid w:val="00C231A8"/>
    <w:rsid w:val="00C23F6D"/>
    <w:rsid w:val="00C25714"/>
    <w:rsid w:val="00C272F3"/>
    <w:rsid w:val="00C304B6"/>
    <w:rsid w:val="00C306C4"/>
    <w:rsid w:val="00C30921"/>
    <w:rsid w:val="00C310D0"/>
    <w:rsid w:val="00C32A73"/>
    <w:rsid w:val="00C32EA7"/>
    <w:rsid w:val="00C33AB7"/>
    <w:rsid w:val="00C33CCA"/>
    <w:rsid w:val="00C34003"/>
    <w:rsid w:val="00C34300"/>
    <w:rsid w:val="00C372B7"/>
    <w:rsid w:val="00C37A35"/>
    <w:rsid w:val="00C37AED"/>
    <w:rsid w:val="00C43795"/>
    <w:rsid w:val="00C43D49"/>
    <w:rsid w:val="00C44AFC"/>
    <w:rsid w:val="00C471DD"/>
    <w:rsid w:val="00C50B2D"/>
    <w:rsid w:val="00C50B8D"/>
    <w:rsid w:val="00C51097"/>
    <w:rsid w:val="00C5274C"/>
    <w:rsid w:val="00C5284F"/>
    <w:rsid w:val="00C52E69"/>
    <w:rsid w:val="00C53A15"/>
    <w:rsid w:val="00C54319"/>
    <w:rsid w:val="00C54394"/>
    <w:rsid w:val="00C549DF"/>
    <w:rsid w:val="00C54E15"/>
    <w:rsid w:val="00C56CE1"/>
    <w:rsid w:val="00C5739B"/>
    <w:rsid w:val="00C576A9"/>
    <w:rsid w:val="00C57DB0"/>
    <w:rsid w:val="00C60DF7"/>
    <w:rsid w:val="00C6105F"/>
    <w:rsid w:val="00C610A6"/>
    <w:rsid w:val="00C623C2"/>
    <w:rsid w:val="00C63712"/>
    <w:rsid w:val="00C65270"/>
    <w:rsid w:val="00C6586E"/>
    <w:rsid w:val="00C6758B"/>
    <w:rsid w:val="00C6788E"/>
    <w:rsid w:val="00C71AAB"/>
    <w:rsid w:val="00C71CBC"/>
    <w:rsid w:val="00C74B41"/>
    <w:rsid w:val="00C76998"/>
    <w:rsid w:val="00C77F62"/>
    <w:rsid w:val="00C80105"/>
    <w:rsid w:val="00C80D1A"/>
    <w:rsid w:val="00C80DE1"/>
    <w:rsid w:val="00C81FC7"/>
    <w:rsid w:val="00C81FF6"/>
    <w:rsid w:val="00C8283C"/>
    <w:rsid w:val="00C83080"/>
    <w:rsid w:val="00C831D3"/>
    <w:rsid w:val="00C90E66"/>
    <w:rsid w:val="00C91BC3"/>
    <w:rsid w:val="00C92608"/>
    <w:rsid w:val="00C927A5"/>
    <w:rsid w:val="00C9530E"/>
    <w:rsid w:val="00C96524"/>
    <w:rsid w:val="00C96D65"/>
    <w:rsid w:val="00C97E2C"/>
    <w:rsid w:val="00CA09ED"/>
    <w:rsid w:val="00CA0A55"/>
    <w:rsid w:val="00CA3D5A"/>
    <w:rsid w:val="00CA56C2"/>
    <w:rsid w:val="00CA59AB"/>
    <w:rsid w:val="00CB18C9"/>
    <w:rsid w:val="00CB245D"/>
    <w:rsid w:val="00CB2DCC"/>
    <w:rsid w:val="00CB356A"/>
    <w:rsid w:val="00CB4725"/>
    <w:rsid w:val="00CB4B7B"/>
    <w:rsid w:val="00CB5E24"/>
    <w:rsid w:val="00CB700F"/>
    <w:rsid w:val="00CC0F72"/>
    <w:rsid w:val="00CC221B"/>
    <w:rsid w:val="00CC298C"/>
    <w:rsid w:val="00CC3177"/>
    <w:rsid w:val="00CC3D90"/>
    <w:rsid w:val="00CC418F"/>
    <w:rsid w:val="00CC465B"/>
    <w:rsid w:val="00CC4A39"/>
    <w:rsid w:val="00CC54AF"/>
    <w:rsid w:val="00CC6D4B"/>
    <w:rsid w:val="00CC7BCB"/>
    <w:rsid w:val="00CD2974"/>
    <w:rsid w:val="00CD2AAB"/>
    <w:rsid w:val="00CD472B"/>
    <w:rsid w:val="00CD542D"/>
    <w:rsid w:val="00CD5516"/>
    <w:rsid w:val="00CD6331"/>
    <w:rsid w:val="00CD6EC9"/>
    <w:rsid w:val="00CD75FC"/>
    <w:rsid w:val="00CE0A6A"/>
    <w:rsid w:val="00CE29E5"/>
    <w:rsid w:val="00CE31FF"/>
    <w:rsid w:val="00CE32CF"/>
    <w:rsid w:val="00CE4062"/>
    <w:rsid w:val="00CE56E1"/>
    <w:rsid w:val="00CE5892"/>
    <w:rsid w:val="00CE5EBD"/>
    <w:rsid w:val="00CE6446"/>
    <w:rsid w:val="00CF09FC"/>
    <w:rsid w:val="00CF19A8"/>
    <w:rsid w:val="00CF472E"/>
    <w:rsid w:val="00CF4764"/>
    <w:rsid w:val="00CF64DC"/>
    <w:rsid w:val="00CF6CDF"/>
    <w:rsid w:val="00CF747E"/>
    <w:rsid w:val="00CF7F2E"/>
    <w:rsid w:val="00D010CF"/>
    <w:rsid w:val="00D032A2"/>
    <w:rsid w:val="00D04355"/>
    <w:rsid w:val="00D04871"/>
    <w:rsid w:val="00D05AED"/>
    <w:rsid w:val="00D06227"/>
    <w:rsid w:val="00D06373"/>
    <w:rsid w:val="00D0637B"/>
    <w:rsid w:val="00D0644E"/>
    <w:rsid w:val="00D0744A"/>
    <w:rsid w:val="00D07491"/>
    <w:rsid w:val="00D11329"/>
    <w:rsid w:val="00D118C5"/>
    <w:rsid w:val="00D1332D"/>
    <w:rsid w:val="00D1468F"/>
    <w:rsid w:val="00D14B0C"/>
    <w:rsid w:val="00D16589"/>
    <w:rsid w:val="00D211A9"/>
    <w:rsid w:val="00D24313"/>
    <w:rsid w:val="00D2499D"/>
    <w:rsid w:val="00D24AD4"/>
    <w:rsid w:val="00D264C3"/>
    <w:rsid w:val="00D26706"/>
    <w:rsid w:val="00D272C1"/>
    <w:rsid w:val="00D30781"/>
    <w:rsid w:val="00D3229F"/>
    <w:rsid w:val="00D323FF"/>
    <w:rsid w:val="00D334DA"/>
    <w:rsid w:val="00D34C10"/>
    <w:rsid w:val="00D34C41"/>
    <w:rsid w:val="00D35B8F"/>
    <w:rsid w:val="00D36BF8"/>
    <w:rsid w:val="00D374D1"/>
    <w:rsid w:val="00D37B23"/>
    <w:rsid w:val="00D37C52"/>
    <w:rsid w:val="00D4088A"/>
    <w:rsid w:val="00D4097B"/>
    <w:rsid w:val="00D40E52"/>
    <w:rsid w:val="00D4124B"/>
    <w:rsid w:val="00D424EF"/>
    <w:rsid w:val="00D42790"/>
    <w:rsid w:val="00D43464"/>
    <w:rsid w:val="00D45E67"/>
    <w:rsid w:val="00D46EF9"/>
    <w:rsid w:val="00D50254"/>
    <w:rsid w:val="00D52346"/>
    <w:rsid w:val="00D52732"/>
    <w:rsid w:val="00D5312B"/>
    <w:rsid w:val="00D53785"/>
    <w:rsid w:val="00D53A37"/>
    <w:rsid w:val="00D54577"/>
    <w:rsid w:val="00D55225"/>
    <w:rsid w:val="00D56204"/>
    <w:rsid w:val="00D57068"/>
    <w:rsid w:val="00D632AA"/>
    <w:rsid w:val="00D637DA"/>
    <w:rsid w:val="00D66D2B"/>
    <w:rsid w:val="00D70D37"/>
    <w:rsid w:val="00D72BF5"/>
    <w:rsid w:val="00D72D9E"/>
    <w:rsid w:val="00D7340B"/>
    <w:rsid w:val="00D735A3"/>
    <w:rsid w:val="00D73E2B"/>
    <w:rsid w:val="00D74A92"/>
    <w:rsid w:val="00D7598C"/>
    <w:rsid w:val="00D75ABD"/>
    <w:rsid w:val="00D76693"/>
    <w:rsid w:val="00D77072"/>
    <w:rsid w:val="00D80456"/>
    <w:rsid w:val="00D826E5"/>
    <w:rsid w:val="00D830A8"/>
    <w:rsid w:val="00D84DC7"/>
    <w:rsid w:val="00D85750"/>
    <w:rsid w:val="00D864A2"/>
    <w:rsid w:val="00D90ADF"/>
    <w:rsid w:val="00D90D12"/>
    <w:rsid w:val="00D94A3C"/>
    <w:rsid w:val="00D95A2F"/>
    <w:rsid w:val="00D966A9"/>
    <w:rsid w:val="00D9773E"/>
    <w:rsid w:val="00DA0109"/>
    <w:rsid w:val="00DA017D"/>
    <w:rsid w:val="00DA07FB"/>
    <w:rsid w:val="00DA2C27"/>
    <w:rsid w:val="00DA47F5"/>
    <w:rsid w:val="00DA6414"/>
    <w:rsid w:val="00DA78D9"/>
    <w:rsid w:val="00DB1C08"/>
    <w:rsid w:val="00DB3296"/>
    <w:rsid w:val="00DB546C"/>
    <w:rsid w:val="00DB74B9"/>
    <w:rsid w:val="00DC3FA2"/>
    <w:rsid w:val="00DC42CB"/>
    <w:rsid w:val="00DC56F4"/>
    <w:rsid w:val="00DC5889"/>
    <w:rsid w:val="00DD429E"/>
    <w:rsid w:val="00DD438B"/>
    <w:rsid w:val="00DD5AB3"/>
    <w:rsid w:val="00DD6D2D"/>
    <w:rsid w:val="00DD7744"/>
    <w:rsid w:val="00DD79DB"/>
    <w:rsid w:val="00DE04AB"/>
    <w:rsid w:val="00DE41A7"/>
    <w:rsid w:val="00DE5CF1"/>
    <w:rsid w:val="00DE704A"/>
    <w:rsid w:val="00DF1187"/>
    <w:rsid w:val="00DF1ED1"/>
    <w:rsid w:val="00DF4D42"/>
    <w:rsid w:val="00DF4F46"/>
    <w:rsid w:val="00DF4F4F"/>
    <w:rsid w:val="00DF512B"/>
    <w:rsid w:val="00DF538C"/>
    <w:rsid w:val="00DF7A7B"/>
    <w:rsid w:val="00DF7D81"/>
    <w:rsid w:val="00E0013C"/>
    <w:rsid w:val="00E01987"/>
    <w:rsid w:val="00E01B35"/>
    <w:rsid w:val="00E01B58"/>
    <w:rsid w:val="00E05890"/>
    <w:rsid w:val="00E05BFF"/>
    <w:rsid w:val="00E067C7"/>
    <w:rsid w:val="00E102B1"/>
    <w:rsid w:val="00E102CA"/>
    <w:rsid w:val="00E121A1"/>
    <w:rsid w:val="00E1319C"/>
    <w:rsid w:val="00E13D7D"/>
    <w:rsid w:val="00E15127"/>
    <w:rsid w:val="00E15BD4"/>
    <w:rsid w:val="00E17225"/>
    <w:rsid w:val="00E2040B"/>
    <w:rsid w:val="00E2136B"/>
    <w:rsid w:val="00E21392"/>
    <w:rsid w:val="00E21456"/>
    <w:rsid w:val="00E24762"/>
    <w:rsid w:val="00E265B3"/>
    <w:rsid w:val="00E272D4"/>
    <w:rsid w:val="00E27647"/>
    <w:rsid w:val="00E2781B"/>
    <w:rsid w:val="00E30FB6"/>
    <w:rsid w:val="00E31196"/>
    <w:rsid w:val="00E322D8"/>
    <w:rsid w:val="00E3302F"/>
    <w:rsid w:val="00E36198"/>
    <w:rsid w:val="00E36E28"/>
    <w:rsid w:val="00E37DA1"/>
    <w:rsid w:val="00E40868"/>
    <w:rsid w:val="00E411D6"/>
    <w:rsid w:val="00E415D3"/>
    <w:rsid w:val="00E41779"/>
    <w:rsid w:val="00E43DF5"/>
    <w:rsid w:val="00E450CA"/>
    <w:rsid w:val="00E464CB"/>
    <w:rsid w:val="00E46DCF"/>
    <w:rsid w:val="00E50FF7"/>
    <w:rsid w:val="00E516AD"/>
    <w:rsid w:val="00E52570"/>
    <w:rsid w:val="00E53866"/>
    <w:rsid w:val="00E54ED4"/>
    <w:rsid w:val="00E54FCA"/>
    <w:rsid w:val="00E55E92"/>
    <w:rsid w:val="00E60BD6"/>
    <w:rsid w:val="00E63E4A"/>
    <w:rsid w:val="00E64A2B"/>
    <w:rsid w:val="00E6543F"/>
    <w:rsid w:val="00E66EA9"/>
    <w:rsid w:val="00E6779D"/>
    <w:rsid w:val="00E67FE8"/>
    <w:rsid w:val="00E71C39"/>
    <w:rsid w:val="00E722D6"/>
    <w:rsid w:val="00E74D33"/>
    <w:rsid w:val="00E75826"/>
    <w:rsid w:val="00E75B72"/>
    <w:rsid w:val="00E76829"/>
    <w:rsid w:val="00E76C71"/>
    <w:rsid w:val="00E7754F"/>
    <w:rsid w:val="00E77BD5"/>
    <w:rsid w:val="00E805F5"/>
    <w:rsid w:val="00E80695"/>
    <w:rsid w:val="00E821DD"/>
    <w:rsid w:val="00E82A79"/>
    <w:rsid w:val="00E85EB6"/>
    <w:rsid w:val="00E860C9"/>
    <w:rsid w:val="00E86179"/>
    <w:rsid w:val="00E87020"/>
    <w:rsid w:val="00E924B6"/>
    <w:rsid w:val="00E941E8"/>
    <w:rsid w:val="00EA0083"/>
    <w:rsid w:val="00EA163E"/>
    <w:rsid w:val="00EA3361"/>
    <w:rsid w:val="00EA3571"/>
    <w:rsid w:val="00EA3ABA"/>
    <w:rsid w:val="00EA5B03"/>
    <w:rsid w:val="00EA70D6"/>
    <w:rsid w:val="00EA764E"/>
    <w:rsid w:val="00EB1EE0"/>
    <w:rsid w:val="00EB2B12"/>
    <w:rsid w:val="00EB2F31"/>
    <w:rsid w:val="00EB31AC"/>
    <w:rsid w:val="00EB3951"/>
    <w:rsid w:val="00EB41CC"/>
    <w:rsid w:val="00EB4A25"/>
    <w:rsid w:val="00EB5603"/>
    <w:rsid w:val="00EC1902"/>
    <w:rsid w:val="00EC3C94"/>
    <w:rsid w:val="00EC4005"/>
    <w:rsid w:val="00EC46EB"/>
    <w:rsid w:val="00EC5B82"/>
    <w:rsid w:val="00EC70E5"/>
    <w:rsid w:val="00EC7759"/>
    <w:rsid w:val="00ED0C17"/>
    <w:rsid w:val="00ED33B7"/>
    <w:rsid w:val="00ED50CA"/>
    <w:rsid w:val="00ED7037"/>
    <w:rsid w:val="00ED7451"/>
    <w:rsid w:val="00EE0020"/>
    <w:rsid w:val="00EE0458"/>
    <w:rsid w:val="00EE0D96"/>
    <w:rsid w:val="00EE2D99"/>
    <w:rsid w:val="00EE3EF3"/>
    <w:rsid w:val="00EE4055"/>
    <w:rsid w:val="00EE430B"/>
    <w:rsid w:val="00EE4D0D"/>
    <w:rsid w:val="00EE4D4D"/>
    <w:rsid w:val="00EE6866"/>
    <w:rsid w:val="00EE68D9"/>
    <w:rsid w:val="00EF0C04"/>
    <w:rsid w:val="00EF0C60"/>
    <w:rsid w:val="00EF16C0"/>
    <w:rsid w:val="00EF2C4B"/>
    <w:rsid w:val="00EF3543"/>
    <w:rsid w:val="00EF3FD5"/>
    <w:rsid w:val="00EF4278"/>
    <w:rsid w:val="00EF50A3"/>
    <w:rsid w:val="00EF58DD"/>
    <w:rsid w:val="00F00624"/>
    <w:rsid w:val="00F00682"/>
    <w:rsid w:val="00F00712"/>
    <w:rsid w:val="00F00919"/>
    <w:rsid w:val="00F01712"/>
    <w:rsid w:val="00F0212B"/>
    <w:rsid w:val="00F02AE1"/>
    <w:rsid w:val="00F042D6"/>
    <w:rsid w:val="00F04AC4"/>
    <w:rsid w:val="00F05AC3"/>
    <w:rsid w:val="00F070B3"/>
    <w:rsid w:val="00F07776"/>
    <w:rsid w:val="00F07F32"/>
    <w:rsid w:val="00F123C4"/>
    <w:rsid w:val="00F1255D"/>
    <w:rsid w:val="00F12706"/>
    <w:rsid w:val="00F12716"/>
    <w:rsid w:val="00F12917"/>
    <w:rsid w:val="00F12A3D"/>
    <w:rsid w:val="00F149DF"/>
    <w:rsid w:val="00F163A8"/>
    <w:rsid w:val="00F201BA"/>
    <w:rsid w:val="00F20F01"/>
    <w:rsid w:val="00F213A1"/>
    <w:rsid w:val="00F229A8"/>
    <w:rsid w:val="00F22B07"/>
    <w:rsid w:val="00F233BD"/>
    <w:rsid w:val="00F23F9C"/>
    <w:rsid w:val="00F24D96"/>
    <w:rsid w:val="00F252F3"/>
    <w:rsid w:val="00F25858"/>
    <w:rsid w:val="00F25A3F"/>
    <w:rsid w:val="00F25E85"/>
    <w:rsid w:val="00F307C9"/>
    <w:rsid w:val="00F30B24"/>
    <w:rsid w:val="00F31C45"/>
    <w:rsid w:val="00F31E88"/>
    <w:rsid w:val="00F328C5"/>
    <w:rsid w:val="00F33746"/>
    <w:rsid w:val="00F339CE"/>
    <w:rsid w:val="00F36E4C"/>
    <w:rsid w:val="00F40BDC"/>
    <w:rsid w:val="00F44AA2"/>
    <w:rsid w:val="00F45A75"/>
    <w:rsid w:val="00F46118"/>
    <w:rsid w:val="00F4716D"/>
    <w:rsid w:val="00F47685"/>
    <w:rsid w:val="00F4778C"/>
    <w:rsid w:val="00F47C44"/>
    <w:rsid w:val="00F5224E"/>
    <w:rsid w:val="00F52A47"/>
    <w:rsid w:val="00F52CEC"/>
    <w:rsid w:val="00F54261"/>
    <w:rsid w:val="00F54BD3"/>
    <w:rsid w:val="00F55566"/>
    <w:rsid w:val="00F558C0"/>
    <w:rsid w:val="00F55C90"/>
    <w:rsid w:val="00F579AD"/>
    <w:rsid w:val="00F62D80"/>
    <w:rsid w:val="00F64BD2"/>
    <w:rsid w:val="00F66C53"/>
    <w:rsid w:val="00F70E49"/>
    <w:rsid w:val="00F73712"/>
    <w:rsid w:val="00F740B5"/>
    <w:rsid w:val="00F7596F"/>
    <w:rsid w:val="00F76E7B"/>
    <w:rsid w:val="00F807E4"/>
    <w:rsid w:val="00F80DA1"/>
    <w:rsid w:val="00F81404"/>
    <w:rsid w:val="00F83083"/>
    <w:rsid w:val="00F8375D"/>
    <w:rsid w:val="00F84054"/>
    <w:rsid w:val="00F849BB"/>
    <w:rsid w:val="00F8593C"/>
    <w:rsid w:val="00F8636F"/>
    <w:rsid w:val="00F8640C"/>
    <w:rsid w:val="00F86EE1"/>
    <w:rsid w:val="00F90B26"/>
    <w:rsid w:val="00F90B9B"/>
    <w:rsid w:val="00F922BD"/>
    <w:rsid w:val="00F92E92"/>
    <w:rsid w:val="00F94E55"/>
    <w:rsid w:val="00F95158"/>
    <w:rsid w:val="00F955F1"/>
    <w:rsid w:val="00F96626"/>
    <w:rsid w:val="00F975D8"/>
    <w:rsid w:val="00FA1C57"/>
    <w:rsid w:val="00FA39AA"/>
    <w:rsid w:val="00FA5AF7"/>
    <w:rsid w:val="00FA63E7"/>
    <w:rsid w:val="00FA6F8D"/>
    <w:rsid w:val="00FB1DB0"/>
    <w:rsid w:val="00FB232D"/>
    <w:rsid w:val="00FB3957"/>
    <w:rsid w:val="00FB46A3"/>
    <w:rsid w:val="00FB5109"/>
    <w:rsid w:val="00FB60D4"/>
    <w:rsid w:val="00FC124E"/>
    <w:rsid w:val="00FC1285"/>
    <w:rsid w:val="00FC5825"/>
    <w:rsid w:val="00FC5894"/>
    <w:rsid w:val="00FC797B"/>
    <w:rsid w:val="00FC7A30"/>
    <w:rsid w:val="00FD0B3D"/>
    <w:rsid w:val="00FD1C17"/>
    <w:rsid w:val="00FD34A0"/>
    <w:rsid w:val="00FD4C38"/>
    <w:rsid w:val="00FD5503"/>
    <w:rsid w:val="00FD6457"/>
    <w:rsid w:val="00FD6C4A"/>
    <w:rsid w:val="00FE289C"/>
    <w:rsid w:val="00FE5609"/>
    <w:rsid w:val="00FE6B4E"/>
    <w:rsid w:val="00FE6DED"/>
    <w:rsid w:val="00FF4E7F"/>
    <w:rsid w:val="00FF5AC6"/>
    <w:rsid w:val="00FF603D"/>
    <w:rsid w:val="00FF6277"/>
    <w:rsid w:val="00FF7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B5491C"/>
  <w15:docId w15:val="{777872D7-E8EA-4778-B664-02A9F12550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Malgun Gothic" w:hAnsi="Calibri" w:cs="Cordi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6FBD"/>
    <w:pPr>
      <w:spacing w:before="120" w:after="120" w:line="259" w:lineRule="auto"/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styleId="1">
    <w:name w:val="heading 1"/>
    <w:aliases w:val="บทที่"/>
    <w:basedOn w:val="a"/>
    <w:next w:val="a"/>
    <w:link w:val="10"/>
    <w:qFormat/>
    <w:rsid w:val="00A87D64"/>
    <w:pPr>
      <w:numPr>
        <w:numId w:val="136"/>
      </w:numPr>
      <w:jc w:val="center"/>
      <w:outlineLvl w:val="0"/>
    </w:pPr>
    <w:rPr>
      <w:b/>
      <w:bCs/>
      <w:sz w:val="40"/>
      <w:szCs w:val="40"/>
    </w:rPr>
  </w:style>
  <w:style w:type="paragraph" w:styleId="2">
    <w:name w:val="heading 2"/>
    <w:basedOn w:val="a"/>
    <w:next w:val="a"/>
    <w:link w:val="20"/>
    <w:unhideWhenUsed/>
    <w:qFormat/>
    <w:rsid w:val="00A87D64"/>
    <w:pPr>
      <w:keepNext/>
      <w:keepLines/>
      <w:numPr>
        <w:ilvl w:val="1"/>
        <w:numId w:val="136"/>
      </w:numPr>
      <w:spacing w:before="320" w:after="0" w:line="240" w:lineRule="auto"/>
      <w:jc w:val="left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unhideWhenUsed/>
    <w:qFormat/>
    <w:rsid w:val="00A87D64"/>
    <w:pPr>
      <w:keepNext/>
      <w:keepLines/>
      <w:numPr>
        <w:ilvl w:val="2"/>
        <w:numId w:val="136"/>
      </w:numPr>
      <w:spacing w:after="0" w:line="240" w:lineRule="auto"/>
      <w:jc w:val="left"/>
      <w:outlineLvl w:val="2"/>
    </w:pPr>
    <w:rPr>
      <w:b/>
      <w:bCs/>
      <w:sz w:val="36"/>
      <w:szCs w:val="36"/>
    </w:rPr>
  </w:style>
  <w:style w:type="paragraph" w:styleId="4">
    <w:name w:val="heading 4"/>
    <w:basedOn w:val="a"/>
    <w:next w:val="a"/>
    <w:link w:val="40"/>
    <w:unhideWhenUsed/>
    <w:qFormat/>
    <w:rsid w:val="00743A91"/>
    <w:pPr>
      <w:keepNext/>
      <w:keepLines/>
      <w:numPr>
        <w:ilvl w:val="3"/>
        <w:numId w:val="136"/>
      </w:numPr>
      <w:spacing w:before="0" w:after="0"/>
      <w:outlineLvl w:val="3"/>
    </w:pPr>
    <w:rPr>
      <w:rFonts w:eastAsia="Malgun Gothic"/>
    </w:rPr>
  </w:style>
  <w:style w:type="paragraph" w:styleId="5">
    <w:name w:val="heading 5"/>
    <w:basedOn w:val="a"/>
    <w:next w:val="a"/>
    <w:link w:val="50"/>
    <w:uiPriority w:val="9"/>
    <w:unhideWhenUsed/>
    <w:qFormat/>
    <w:rsid w:val="001C2674"/>
    <w:pPr>
      <w:keepNext/>
      <w:keepLines/>
      <w:numPr>
        <w:ilvl w:val="4"/>
        <w:numId w:val="136"/>
      </w:numPr>
      <w:spacing w:before="40" w:after="0"/>
      <w:outlineLvl w:val="4"/>
    </w:pPr>
    <w:rPr>
      <w:rFonts w:ascii="Calibri Light" w:eastAsia="Malgun Gothic" w:hAnsi="Calibri Light" w:cs="Angsana New"/>
      <w:color w:val="2E74B5"/>
    </w:rPr>
  </w:style>
  <w:style w:type="paragraph" w:styleId="6">
    <w:name w:val="heading 6"/>
    <w:basedOn w:val="a"/>
    <w:next w:val="a"/>
    <w:link w:val="60"/>
    <w:uiPriority w:val="9"/>
    <w:unhideWhenUsed/>
    <w:qFormat/>
    <w:rsid w:val="001C2674"/>
    <w:pPr>
      <w:keepNext/>
      <w:keepLines/>
      <w:numPr>
        <w:ilvl w:val="5"/>
        <w:numId w:val="136"/>
      </w:numPr>
      <w:spacing w:before="40" w:after="0"/>
      <w:outlineLvl w:val="5"/>
    </w:pPr>
    <w:rPr>
      <w:rFonts w:ascii="Calibri Light" w:eastAsia="Malgun Gothic" w:hAnsi="Calibri Light" w:cs="Angsana New"/>
      <w:color w:val="1F4D78"/>
    </w:rPr>
  </w:style>
  <w:style w:type="paragraph" w:styleId="7">
    <w:name w:val="heading 7"/>
    <w:basedOn w:val="a"/>
    <w:next w:val="a"/>
    <w:link w:val="70"/>
    <w:uiPriority w:val="9"/>
    <w:unhideWhenUsed/>
    <w:qFormat/>
    <w:rsid w:val="001C2674"/>
    <w:pPr>
      <w:keepNext/>
      <w:keepLines/>
      <w:numPr>
        <w:ilvl w:val="6"/>
        <w:numId w:val="136"/>
      </w:numPr>
      <w:spacing w:before="40" w:after="0"/>
      <w:outlineLvl w:val="6"/>
    </w:pPr>
    <w:rPr>
      <w:rFonts w:ascii="Calibri Light" w:eastAsia="Malgun Gothic" w:hAnsi="Calibri Light" w:cs="Angsana New"/>
      <w:i/>
      <w:iCs/>
      <w:color w:val="1F4D78"/>
    </w:rPr>
  </w:style>
  <w:style w:type="paragraph" w:styleId="8">
    <w:name w:val="heading 8"/>
    <w:basedOn w:val="a"/>
    <w:next w:val="a"/>
    <w:link w:val="80"/>
    <w:uiPriority w:val="9"/>
    <w:unhideWhenUsed/>
    <w:qFormat/>
    <w:rsid w:val="001C2674"/>
    <w:pPr>
      <w:keepNext/>
      <w:keepLines/>
      <w:numPr>
        <w:ilvl w:val="7"/>
        <w:numId w:val="136"/>
      </w:numPr>
      <w:spacing w:before="40" w:after="0"/>
      <w:outlineLvl w:val="7"/>
    </w:pPr>
    <w:rPr>
      <w:rFonts w:ascii="Calibri Light" w:eastAsia="Malgun Gothic" w:hAnsi="Calibri Light" w:cs="Angsana New"/>
      <w:color w:val="272727"/>
      <w:sz w:val="21"/>
      <w:szCs w:val="2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2674"/>
    <w:pPr>
      <w:keepNext/>
      <w:keepLines/>
      <w:numPr>
        <w:ilvl w:val="8"/>
        <w:numId w:val="136"/>
      </w:numPr>
      <w:spacing w:before="40" w:after="0"/>
      <w:outlineLvl w:val="8"/>
    </w:pPr>
    <w:rPr>
      <w:rFonts w:ascii="Calibri Light" w:eastAsia="Malgun Gothic" w:hAnsi="Calibri Light" w:cs="Angsana New"/>
      <w:i/>
      <w:iCs/>
      <w:color w:val="272727"/>
      <w:sz w:val="2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link w:val="a4"/>
    <w:uiPriority w:val="35"/>
    <w:unhideWhenUsed/>
    <w:qFormat/>
    <w:rsid w:val="001C2674"/>
    <w:pPr>
      <w:spacing w:after="200" w:line="240" w:lineRule="auto"/>
    </w:pPr>
    <w:rPr>
      <w:i/>
      <w:iCs/>
      <w:color w:val="44546A"/>
      <w:sz w:val="18"/>
      <w:szCs w:val="22"/>
    </w:rPr>
  </w:style>
  <w:style w:type="character" w:customStyle="1" w:styleId="10">
    <w:name w:val="หัวเรื่อง 1 อักขระ"/>
    <w:aliases w:val="บทที่ อักขระ"/>
    <w:link w:val="1"/>
    <w:rsid w:val="00A87D64"/>
    <w:rPr>
      <w:rFonts w:ascii="TH SarabunPSK" w:eastAsia="TH SarabunPSK" w:hAnsi="TH SarabunPSK" w:cs="TH SarabunPSK"/>
      <w:b/>
      <w:bCs/>
      <w:sz w:val="40"/>
      <w:szCs w:val="40"/>
    </w:rPr>
  </w:style>
  <w:style w:type="character" w:customStyle="1" w:styleId="20">
    <w:name w:val="หัวเรื่อง 2 อักขระ"/>
    <w:link w:val="2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30">
    <w:name w:val="หัวเรื่อง 3 อักขระ"/>
    <w:link w:val="3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40">
    <w:name w:val="หัวเรื่อง 4 อักขระ"/>
    <w:link w:val="4"/>
    <w:rsid w:val="00743A91"/>
    <w:rPr>
      <w:rFonts w:ascii="TH SarabunPSK" w:eastAsia="Malgun Gothic" w:hAnsi="TH SarabunPSK" w:cs="TH SarabunPSK"/>
      <w:sz w:val="32"/>
      <w:szCs w:val="32"/>
    </w:rPr>
  </w:style>
  <w:style w:type="character" w:customStyle="1" w:styleId="50">
    <w:name w:val="หัวเรื่อง 5 อักขระ"/>
    <w:link w:val="5"/>
    <w:uiPriority w:val="9"/>
    <w:rsid w:val="001C2674"/>
    <w:rPr>
      <w:rFonts w:ascii="Calibri Light" w:eastAsia="Malgun Gothic" w:hAnsi="Calibri Light" w:cs="Angsana New"/>
      <w:color w:val="2E74B5"/>
    </w:rPr>
  </w:style>
  <w:style w:type="character" w:customStyle="1" w:styleId="60">
    <w:name w:val="หัวเรื่อง 6 อักขระ"/>
    <w:link w:val="6"/>
    <w:uiPriority w:val="9"/>
    <w:rsid w:val="001C2674"/>
    <w:rPr>
      <w:rFonts w:ascii="Calibri Light" w:eastAsia="Malgun Gothic" w:hAnsi="Calibri Light" w:cs="Angsana New"/>
      <w:color w:val="1F4D78"/>
    </w:rPr>
  </w:style>
  <w:style w:type="character" w:customStyle="1" w:styleId="70">
    <w:name w:val="หัวเรื่อง 7 อักขระ"/>
    <w:link w:val="7"/>
    <w:uiPriority w:val="9"/>
    <w:semiHidden/>
    <w:rsid w:val="001C2674"/>
    <w:rPr>
      <w:rFonts w:ascii="Calibri Light" w:eastAsia="Malgun Gothic" w:hAnsi="Calibri Light" w:cs="Angsana New"/>
      <w:i/>
      <w:iCs/>
      <w:color w:val="1F4D78"/>
    </w:rPr>
  </w:style>
  <w:style w:type="character" w:customStyle="1" w:styleId="80">
    <w:name w:val="หัวเรื่อง 8 อักขระ"/>
    <w:link w:val="8"/>
    <w:uiPriority w:val="9"/>
    <w:semiHidden/>
    <w:rsid w:val="001C2674"/>
    <w:rPr>
      <w:rFonts w:ascii="Calibri Light" w:eastAsia="Malgun Gothic" w:hAnsi="Calibri Light" w:cs="Angsana New"/>
      <w:color w:val="272727"/>
      <w:sz w:val="21"/>
      <w:szCs w:val="26"/>
    </w:rPr>
  </w:style>
  <w:style w:type="character" w:customStyle="1" w:styleId="90">
    <w:name w:val="หัวเรื่อง 9 อักขระ"/>
    <w:link w:val="9"/>
    <w:uiPriority w:val="9"/>
    <w:semiHidden/>
    <w:rsid w:val="001C2674"/>
    <w:rPr>
      <w:rFonts w:ascii="Calibri Light" w:eastAsia="Malgun Gothic" w:hAnsi="Calibri Light" w:cs="Angsana New"/>
      <w:i/>
      <w:iCs/>
      <w:color w:val="272727"/>
      <w:sz w:val="21"/>
      <w:szCs w:val="26"/>
    </w:rPr>
  </w:style>
  <w:style w:type="paragraph" w:styleId="a5">
    <w:name w:val="List Paragraph"/>
    <w:basedOn w:val="a"/>
    <w:link w:val="a6"/>
    <w:uiPriority w:val="34"/>
    <w:qFormat/>
    <w:rsid w:val="001C2674"/>
    <w:pPr>
      <w:spacing w:after="0" w:line="276" w:lineRule="auto"/>
      <w:ind w:left="720"/>
      <w:contextualSpacing/>
    </w:pPr>
    <w:rPr>
      <w:rFonts w:cs="Angsana New"/>
      <w:szCs w:val="40"/>
    </w:rPr>
  </w:style>
  <w:style w:type="paragraph" w:customStyle="1" w:styleId="a7">
    <w:name w:val="ลำดับ"/>
    <w:next w:val="5"/>
    <w:link w:val="Char"/>
    <w:qFormat/>
    <w:rsid w:val="001C2674"/>
    <w:pPr>
      <w:spacing w:before="60"/>
    </w:pPr>
    <w:rPr>
      <w:rFonts w:ascii="TH SarabunPSK" w:eastAsia="TH SarabunPSK" w:hAnsi="TH SarabunPSK" w:cs="TH SarabunPSK"/>
      <w:sz w:val="32"/>
      <w:szCs w:val="32"/>
    </w:rPr>
  </w:style>
  <w:style w:type="character" w:customStyle="1" w:styleId="a6">
    <w:name w:val="ย่อหน้ารายการ อักขระ"/>
    <w:link w:val="a5"/>
    <w:uiPriority w:val="34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har">
    <w:name w:val="ลำดับ Char"/>
    <w:link w:val="a7"/>
    <w:rsid w:val="001C2674"/>
    <w:rPr>
      <w:rFonts w:ascii="TH SarabunPSK" w:eastAsia="TH SarabunPSK" w:hAnsi="TH SarabunPSK" w:cs="TH SarabunPSK"/>
      <w:sz w:val="32"/>
      <w:szCs w:val="32"/>
    </w:rPr>
  </w:style>
  <w:style w:type="paragraph" w:customStyle="1" w:styleId="a8">
    <w:name w:val="ภาพที่"/>
    <w:basedOn w:val="a3"/>
    <w:link w:val="Char0"/>
    <w:qFormat/>
    <w:rsid w:val="000E398E"/>
    <w:pPr>
      <w:jc w:val="center"/>
    </w:pPr>
    <w:rPr>
      <w:i w:val="0"/>
      <w:iCs w:val="0"/>
      <w:color w:val="auto"/>
      <w:sz w:val="32"/>
      <w:szCs w:val="32"/>
    </w:rPr>
  </w:style>
  <w:style w:type="paragraph" w:styleId="a9">
    <w:name w:val="header"/>
    <w:basedOn w:val="a"/>
    <w:link w:val="aa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a">
    <w:name w:val="หัวกระดาษ อักขระ"/>
    <w:link w:val="a9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a4">
    <w:name w:val="คำอธิบายภาพ อักขระ"/>
    <w:link w:val="a3"/>
    <w:uiPriority w:val="35"/>
    <w:rsid w:val="001C2674"/>
    <w:rPr>
      <w:i/>
      <w:iCs/>
      <w:color w:val="44546A"/>
      <w:sz w:val="18"/>
      <w:szCs w:val="22"/>
    </w:rPr>
  </w:style>
  <w:style w:type="character" w:customStyle="1" w:styleId="Char0">
    <w:name w:val="ภาพที่ Char"/>
    <w:link w:val="a8"/>
    <w:rsid w:val="000E398E"/>
    <w:rPr>
      <w:rFonts w:ascii="TH SarabunPSK" w:eastAsia="TH SarabunPSK" w:hAnsi="TH SarabunPSK" w:cs="TH SarabunPSK"/>
      <w:i w:val="0"/>
      <w:iCs w:val="0"/>
      <w:color w:val="44546A"/>
      <w:sz w:val="32"/>
      <w:szCs w:val="32"/>
    </w:rPr>
  </w:style>
  <w:style w:type="paragraph" w:styleId="ab">
    <w:name w:val="footer"/>
    <w:basedOn w:val="a"/>
    <w:link w:val="ac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c">
    <w:name w:val="ท้ายกระดาษ อักขระ"/>
    <w:link w:val="ab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table" w:styleId="ad">
    <w:name w:val="Table Grid"/>
    <w:basedOn w:val="a1"/>
    <w:uiPriority w:val="59"/>
    <w:rsid w:val="001C26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ตารางที่"/>
    <w:basedOn w:val="a3"/>
    <w:link w:val="Char1"/>
    <w:qFormat/>
    <w:rsid w:val="00D77072"/>
    <w:pPr>
      <w:spacing w:before="320" w:after="320"/>
    </w:pPr>
    <w:rPr>
      <w:i w:val="0"/>
      <w:iCs w:val="0"/>
      <w:color w:val="auto"/>
      <w:sz w:val="32"/>
      <w:szCs w:val="32"/>
    </w:rPr>
  </w:style>
  <w:style w:type="character" w:customStyle="1" w:styleId="Char1">
    <w:name w:val="ตารางที่ Char"/>
    <w:link w:val="ae"/>
    <w:rsid w:val="00D77072"/>
    <w:rPr>
      <w:rFonts w:ascii="TH SarabunPSK" w:eastAsia="TH SarabunPSK" w:hAnsi="TH SarabunPSK" w:cs="TH SarabunPSK"/>
      <w:i w:val="0"/>
      <w:iCs w:val="0"/>
      <w:color w:val="44546A"/>
      <w:sz w:val="32"/>
      <w:szCs w:val="32"/>
    </w:rPr>
  </w:style>
  <w:style w:type="paragraph" w:customStyle="1" w:styleId="af">
    <w:name w:val="ภาคผนวก"/>
    <w:basedOn w:val="a"/>
    <w:link w:val="Char2"/>
    <w:qFormat/>
    <w:rsid w:val="00B16CDF"/>
    <w:pPr>
      <w:spacing w:after="0" w:line="240" w:lineRule="auto"/>
      <w:jc w:val="center"/>
    </w:pPr>
    <w:rPr>
      <w:b/>
      <w:bCs/>
      <w:sz w:val="40"/>
      <w:szCs w:val="36"/>
    </w:rPr>
  </w:style>
  <w:style w:type="character" w:styleId="af0">
    <w:name w:val="Hyperlink"/>
    <w:uiPriority w:val="99"/>
    <w:unhideWhenUsed/>
    <w:rsid w:val="001C2674"/>
    <w:rPr>
      <w:color w:val="0000FF"/>
      <w:u w:val="single"/>
    </w:rPr>
  </w:style>
  <w:style w:type="character" w:customStyle="1" w:styleId="Char2">
    <w:name w:val="ภาคผนวก Char"/>
    <w:link w:val="af"/>
    <w:rsid w:val="00B16CDF"/>
    <w:rPr>
      <w:rFonts w:ascii="TH SarabunPSK" w:eastAsia="TH SarabunPSK" w:hAnsi="TH SarabunPSK" w:cs="TH SarabunPSK"/>
      <w:b/>
      <w:bCs/>
      <w:sz w:val="40"/>
      <w:szCs w:val="36"/>
    </w:rPr>
  </w:style>
  <w:style w:type="character" w:customStyle="1" w:styleId="spell-diff-red">
    <w:name w:val="spell-diff-red"/>
    <w:basedOn w:val="a0"/>
    <w:rsid w:val="001C2674"/>
  </w:style>
  <w:style w:type="paragraph" w:styleId="11">
    <w:name w:val="toc 1"/>
    <w:basedOn w:val="a"/>
    <w:next w:val="a"/>
    <w:autoRedefine/>
    <w:uiPriority w:val="39"/>
    <w:unhideWhenUsed/>
    <w:rsid w:val="00D1468F"/>
    <w:pPr>
      <w:spacing w:after="0"/>
      <w:jc w:val="left"/>
    </w:pPr>
    <w:rPr>
      <w:rFonts w:ascii="Calibri" w:hAnsi="Calibri" w:cs="Angsana New"/>
      <w:b/>
      <w:bCs/>
      <w:i/>
      <w:iCs/>
      <w:sz w:val="24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D6D2D"/>
    <w:pPr>
      <w:tabs>
        <w:tab w:val="left" w:pos="960"/>
        <w:tab w:val="right" w:leader="dot" w:pos="8584"/>
      </w:tabs>
      <w:spacing w:after="0"/>
      <w:ind w:left="320"/>
      <w:jc w:val="left"/>
    </w:pPr>
    <w:rPr>
      <w:noProof/>
    </w:rPr>
  </w:style>
  <w:style w:type="paragraph" w:styleId="31">
    <w:name w:val="toc 3"/>
    <w:basedOn w:val="a"/>
    <w:next w:val="a"/>
    <w:autoRedefine/>
    <w:uiPriority w:val="39"/>
    <w:unhideWhenUsed/>
    <w:rsid w:val="001C2674"/>
    <w:pPr>
      <w:spacing w:before="0" w:after="0"/>
      <w:ind w:left="640"/>
      <w:jc w:val="left"/>
    </w:pPr>
    <w:rPr>
      <w:rFonts w:ascii="Calibri" w:hAnsi="Calibri" w:cs="Angsana New"/>
      <w:sz w:val="20"/>
      <w:szCs w:val="23"/>
    </w:rPr>
  </w:style>
  <w:style w:type="paragraph" w:styleId="41">
    <w:name w:val="toc 4"/>
    <w:basedOn w:val="a"/>
    <w:next w:val="a"/>
    <w:autoRedefine/>
    <w:uiPriority w:val="39"/>
    <w:unhideWhenUsed/>
    <w:rsid w:val="001C2674"/>
    <w:pPr>
      <w:spacing w:before="0" w:after="0"/>
      <w:ind w:left="960"/>
      <w:jc w:val="left"/>
    </w:pPr>
    <w:rPr>
      <w:rFonts w:ascii="Calibri" w:hAnsi="Calibri" w:cs="Angsana New"/>
      <w:sz w:val="20"/>
      <w:szCs w:val="23"/>
    </w:rPr>
  </w:style>
  <w:style w:type="paragraph" w:styleId="51">
    <w:name w:val="toc 5"/>
    <w:basedOn w:val="a"/>
    <w:next w:val="a"/>
    <w:autoRedefine/>
    <w:uiPriority w:val="39"/>
    <w:unhideWhenUsed/>
    <w:rsid w:val="001C2674"/>
    <w:pPr>
      <w:spacing w:before="0" w:after="0"/>
      <w:ind w:left="1280"/>
      <w:jc w:val="left"/>
    </w:pPr>
    <w:rPr>
      <w:rFonts w:ascii="Calibri" w:hAnsi="Calibri" w:cs="Angsana New"/>
      <w:sz w:val="20"/>
      <w:szCs w:val="23"/>
    </w:rPr>
  </w:style>
  <w:style w:type="paragraph" w:styleId="61">
    <w:name w:val="toc 6"/>
    <w:basedOn w:val="a"/>
    <w:next w:val="a"/>
    <w:autoRedefine/>
    <w:uiPriority w:val="39"/>
    <w:unhideWhenUsed/>
    <w:rsid w:val="001C2674"/>
    <w:pPr>
      <w:spacing w:before="0" w:after="0"/>
      <w:ind w:left="1600"/>
      <w:jc w:val="left"/>
    </w:pPr>
    <w:rPr>
      <w:rFonts w:ascii="Calibri" w:hAnsi="Calibri" w:cs="Angsana New"/>
      <w:sz w:val="20"/>
      <w:szCs w:val="23"/>
    </w:rPr>
  </w:style>
  <w:style w:type="paragraph" w:styleId="71">
    <w:name w:val="toc 7"/>
    <w:basedOn w:val="a"/>
    <w:next w:val="a"/>
    <w:autoRedefine/>
    <w:uiPriority w:val="39"/>
    <w:unhideWhenUsed/>
    <w:rsid w:val="001C2674"/>
    <w:pPr>
      <w:spacing w:before="0" w:after="0"/>
      <w:ind w:left="1920"/>
      <w:jc w:val="left"/>
    </w:pPr>
    <w:rPr>
      <w:rFonts w:ascii="Calibri" w:hAnsi="Calibri" w:cs="Angsana New"/>
      <w:sz w:val="20"/>
      <w:szCs w:val="23"/>
    </w:rPr>
  </w:style>
  <w:style w:type="paragraph" w:styleId="81">
    <w:name w:val="toc 8"/>
    <w:basedOn w:val="a"/>
    <w:next w:val="a"/>
    <w:autoRedefine/>
    <w:uiPriority w:val="39"/>
    <w:unhideWhenUsed/>
    <w:rsid w:val="001C2674"/>
    <w:pPr>
      <w:spacing w:before="0" w:after="0"/>
      <w:ind w:left="2240"/>
      <w:jc w:val="left"/>
    </w:pPr>
    <w:rPr>
      <w:rFonts w:ascii="Calibri" w:hAnsi="Calibri" w:cs="Angsana New"/>
      <w:sz w:val="20"/>
      <w:szCs w:val="23"/>
    </w:rPr>
  </w:style>
  <w:style w:type="paragraph" w:styleId="91">
    <w:name w:val="toc 9"/>
    <w:basedOn w:val="a"/>
    <w:next w:val="a"/>
    <w:autoRedefine/>
    <w:uiPriority w:val="39"/>
    <w:unhideWhenUsed/>
    <w:rsid w:val="001C2674"/>
    <w:pPr>
      <w:spacing w:before="0" w:after="0"/>
      <w:ind w:left="2560"/>
      <w:jc w:val="left"/>
    </w:pPr>
    <w:rPr>
      <w:rFonts w:ascii="Calibri" w:hAnsi="Calibri" w:cs="Angsana New"/>
      <w:sz w:val="20"/>
      <w:szCs w:val="23"/>
    </w:rPr>
  </w:style>
  <w:style w:type="paragraph" w:styleId="af1">
    <w:name w:val="Balloon Text"/>
    <w:basedOn w:val="a"/>
    <w:link w:val="af2"/>
    <w:uiPriority w:val="99"/>
    <w:semiHidden/>
    <w:unhideWhenUsed/>
    <w:rsid w:val="001C2674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f2">
    <w:name w:val="ข้อความบอลลูน อักขระ"/>
    <w:link w:val="af1"/>
    <w:uiPriority w:val="99"/>
    <w:semiHidden/>
    <w:rsid w:val="001C2674"/>
    <w:rPr>
      <w:rFonts w:ascii="Segoe UI" w:eastAsia="TH SarabunPSK" w:hAnsi="Segoe UI" w:cs="Angsana New"/>
      <w:sz w:val="18"/>
      <w:szCs w:val="22"/>
    </w:rPr>
  </w:style>
  <w:style w:type="paragraph" w:styleId="af3">
    <w:name w:val="table of figures"/>
    <w:basedOn w:val="a"/>
    <w:next w:val="a"/>
    <w:uiPriority w:val="99"/>
    <w:unhideWhenUsed/>
    <w:rsid w:val="00AA7059"/>
    <w:pPr>
      <w:spacing w:after="0" w:line="276" w:lineRule="auto"/>
      <w:ind w:left="640" w:hanging="640"/>
    </w:pPr>
    <w:rPr>
      <w:smallCaps/>
      <w:sz w:val="20"/>
    </w:rPr>
  </w:style>
  <w:style w:type="character" w:customStyle="1" w:styleId="apple-converted-space">
    <w:name w:val="apple-converted-space"/>
    <w:basedOn w:val="a0"/>
    <w:rsid w:val="001F1CCB"/>
  </w:style>
  <w:style w:type="character" w:styleId="af4">
    <w:name w:val="Strong"/>
    <w:uiPriority w:val="22"/>
    <w:qFormat/>
    <w:rsid w:val="00AE2C33"/>
    <w:rPr>
      <w:b/>
      <w:bCs/>
    </w:rPr>
  </w:style>
  <w:style w:type="character" w:styleId="af5">
    <w:name w:val="annotation reference"/>
    <w:uiPriority w:val="99"/>
    <w:semiHidden/>
    <w:unhideWhenUsed/>
    <w:rsid w:val="00C54319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C54319"/>
    <w:pPr>
      <w:spacing w:line="240" w:lineRule="auto"/>
    </w:pPr>
    <w:rPr>
      <w:rFonts w:cs="Angsana New"/>
      <w:sz w:val="20"/>
      <w:szCs w:val="25"/>
    </w:rPr>
  </w:style>
  <w:style w:type="character" w:customStyle="1" w:styleId="af7">
    <w:name w:val="ข้อความข้อคิดเห็น อักขระ"/>
    <w:link w:val="af6"/>
    <w:uiPriority w:val="99"/>
    <w:semiHidden/>
    <w:rsid w:val="00C54319"/>
    <w:rPr>
      <w:rFonts w:ascii="TH SarabunPSK" w:eastAsia="TH SarabunPSK" w:hAnsi="TH SarabunPSK" w:cs="Angsana New"/>
      <w:sz w:val="20"/>
      <w:szCs w:val="25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C54319"/>
    <w:rPr>
      <w:b/>
      <w:bCs/>
    </w:rPr>
  </w:style>
  <w:style w:type="character" w:customStyle="1" w:styleId="af9">
    <w:name w:val="ชื่อเรื่องของข้อคิดเห็น อักขระ"/>
    <w:link w:val="af8"/>
    <w:uiPriority w:val="99"/>
    <w:semiHidden/>
    <w:rsid w:val="00C54319"/>
    <w:rPr>
      <w:rFonts w:ascii="TH SarabunPSK" w:eastAsia="TH SarabunPSK" w:hAnsi="TH SarabunPSK" w:cs="Angsana New"/>
      <w:b/>
      <w:bCs/>
      <w:sz w:val="20"/>
      <w:szCs w:val="25"/>
    </w:rPr>
  </w:style>
  <w:style w:type="character" w:customStyle="1" w:styleId="apple-tab-span">
    <w:name w:val="apple-tab-span"/>
    <w:basedOn w:val="a0"/>
    <w:rsid w:val="00E01B58"/>
  </w:style>
  <w:style w:type="character" w:styleId="afa">
    <w:name w:val="Emphasis"/>
    <w:uiPriority w:val="20"/>
    <w:qFormat/>
    <w:rsid w:val="00FA63E7"/>
    <w:rPr>
      <w:i/>
      <w:iCs/>
    </w:rPr>
  </w:style>
  <w:style w:type="character" w:styleId="afb">
    <w:name w:val="line number"/>
    <w:basedOn w:val="a0"/>
    <w:uiPriority w:val="99"/>
    <w:semiHidden/>
    <w:unhideWhenUsed/>
    <w:rsid w:val="008007CD"/>
  </w:style>
  <w:style w:type="paragraph" w:styleId="afc">
    <w:name w:val="TOC Heading"/>
    <w:basedOn w:val="1"/>
    <w:next w:val="a"/>
    <w:uiPriority w:val="39"/>
    <w:unhideWhenUsed/>
    <w:qFormat/>
    <w:rsid w:val="00CB18C9"/>
    <w:pPr>
      <w:numPr>
        <w:numId w:val="0"/>
      </w:numPr>
      <w:spacing w:before="240"/>
      <w:jc w:val="left"/>
      <w:outlineLvl w:val="9"/>
    </w:pPr>
    <w:rPr>
      <w:rFonts w:ascii="Calibri Light" w:eastAsia="Malgun Gothic" w:hAnsi="Calibri Light" w:cs="Angsana New"/>
      <w:b w:val="0"/>
      <w:bCs w:val="0"/>
      <w:color w:val="2E74B5"/>
      <w:sz w:val="32"/>
      <w:szCs w:val="32"/>
      <w:lang w:bidi="ar-SA"/>
    </w:rPr>
  </w:style>
  <w:style w:type="paragraph" w:styleId="afd">
    <w:name w:val="Normal (Web)"/>
    <w:basedOn w:val="a"/>
    <w:uiPriority w:val="99"/>
    <w:semiHidden/>
    <w:unhideWhenUsed/>
    <w:rsid w:val="00D977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ko-KR"/>
    </w:rPr>
  </w:style>
  <w:style w:type="paragraph" w:styleId="afe">
    <w:name w:val="Title"/>
    <w:basedOn w:val="a"/>
    <w:next w:val="a"/>
    <w:link w:val="aff"/>
    <w:uiPriority w:val="10"/>
    <w:qFormat/>
    <w:rsid w:val="00D118C5"/>
    <w:pPr>
      <w:spacing w:after="0" w:line="276" w:lineRule="auto"/>
      <w:jc w:val="center"/>
    </w:pPr>
    <w:rPr>
      <w:b/>
      <w:bCs/>
      <w:spacing w:val="20"/>
      <w:sz w:val="44"/>
      <w:szCs w:val="44"/>
    </w:rPr>
  </w:style>
  <w:style w:type="character" w:customStyle="1" w:styleId="aff">
    <w:name w:val="ชื่อเรื่อง อักขระ"/>
    <w:link w:val="afe"/>
    <w:uiPriority w:val="10"/>
    <w:rsid w:val="00D118C5"/>
    <w:rPr>
      <w:rFonts w:ascii="TH SarabunPSK" w:eastAsia="TH SarabunPSK" w:hAnsi="TH SarabunPSK" w:cs="TH SarabunPSK"/>
      <w:b/>
      <w:bCs/>
      <w:spacing w:val="20"/>
      <w:sz w:val="44"/>
      <w:szCs w:val="44"/>
    </w:rPr>
  </w:style>
  <w:style w:type="paragraph" w:styleId="aff0">
    <w:name w:val="Subtitle"/>
    <w:basedOn w:val="a"/>
    <w:next w:val="a"/>
    <w:link w:val="aff1"/>
    <w:uiPriority w:val="11"/>
    <w:qFormat/>
    <w:rsid w:val="00D118C5"/>
    <w:pPr>
      <w:numPr>
        <w:ilvl w:val="1"/>
      </w:numPr>
      <w:spacing w:after="0" w:line="276" w:lineRule="auto"/>
      <w:jc w:val="center"/>
    </w:pPr>
    <w:rPr>
      <w:color w:val="262626"/>
      <w:spacing w:val="15"/>
      <w:sz w:val="40"/>
      <w:szCs w:val="40"/>
    </w:rPr>
  </w:style>
  <w:style w:type="character" w:customStyle="1" w:styleId="aff1">
    <w:name w:val="ชื่อเรื่องรอง อักขระ"/>
    <w:link w:val="aff0"/>
    <w:uiPriority w:val="11"/>
    <w:rsid w:val="00D118C5"/>
    <w:rPr>
      <w:rFonts w:ascii="TH SarabunPSK" w:eastAsia="TH SarabunPSK" w:hAnsi="TH SarabunPSK" w:cs="TH SarabunPSK"/>
      <w:color w:val="262626"/>
      <w:spacing w:val="15"/>
      <w:sz w:val="40"/>
      <w:szCs w:val="40"/>
    </w:rPr>
  </w:style>
  <w:style w:type="character" w:styleId="aff2">
    <w:name w:val="Subtle Emphasis"/>
    <w:uiPriority w:val="19"/>
    <w:qFormat/>
    <w:rsid w:val="00D118C5"/>
    <w:rPr>
      <w:sz w:val="36"/>
      <w:szCs w:val="36"/>
    </w:rPr>
  </w:style>
  <w:style w:type="paragraph" w:customStyle="1" w:styleId="aff3">
    <w:name w:val="รายงานนี้"/>
    <w:basedOn w:val="a"/>
    <w:link w:val="Char3"/>
    <w:qFormat/>
    <w:rsid w:val="00D118C5"/>
    <w:pPr>
      <w:spacing w:after="0" w:line="276" w:lineRule="auto"/>
      <w:jc w:val="center"/>
    </w:pPr>
  </w:style>
  <w:style w:type="character" w:customStyle="1" w:styleId="Char3">
    <w:name w:val="รายงานนี้ Char"/>
    <w:link w:val="aff3"/>
    <w:rsid w:val="00D118C5"/>
    <w:rPr>
      <w:rFonts w:ascii="TH SarabunPSK" w:eastAsia="TH SarabunPSK" w:hAnsi="TH SarabunPSK" w:cs="TH SarabunPSK"/>
      <w:sz w:val="32"/>
      <w:szCs w:val="32"/>
    </w:rPr>
  </w:style>
  <w:style w:type="table" w:customStyle="1" w:styleId="110">
    <w:name w:val="ตารางที่มีเส้น 1 แบบบาง1"/>
    <w:basedOn w:val="a1"/>
    <w:uiPriority w:val="46"/>
    <w:rsid w:val="00C002C6"/>
    <w:rPr>
      <w:rFonts w:eastAsia="Calibri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f4">
    <w:name w:val="Body Text"/>
    <w:basedOn w:val="a"/>
    <w:link w:val="aff5"/>
    <w:rsid w:val="0074485A"/>
    <w:pPr>
      <w:tabs>
        <w:tab w:val="left" w:pos="720"/>
        <w:tab w:val="left" w:pos="3240"/>
      </w:tabs>
      <w:spacing w:before="0" w:after="0" w:line="240" w:lineRule="auto"/>
      <w:jc w:val="both"/>
    </w:pPr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character" w:customStyle="1" w:styleId="aff5">
    <w:name w:val="เนื้อความ อักขระ"/>
    <w:link w:val="aff4"/>
    <w:rsid w:val="0074485A"/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paragraph" w:customStyle="1" w:styleId="aff6">
    <w:name w:val="รูปที่"/>
    <w:basedOn w:val="a3"/>
    <w:link w:val="Char4"/>
    <w:qFormat/>
    <w:rsid w:val="007C5568"/>
    <w:pPr>
      <w:spacing w:before="320" w:after="320"/>
      <w:ind w:left="389"/>
      <w:jc w:val="center"/>
    </w:pPr>
    <w:rPr>
      <w:i w:val="0"/>
      <w:iCs w:val="0"/>
      <w:color w:val="auto"/>
      <w:sz w:val="32"/>
      <w:szCs w:val="32"/>
    </w:rPr>
  </w:style>
  <w:style w:type="character" w:customStyle="1" w:styleId="Char4">
    <w:name w:val="รูปที่ Char"/>
    <w:link w:val="aff6"/>
    <w:rsid w:val="007C5568"/>
    <w:rPr>
      <w:rFonts w:ascii="TH SarabunPSK" w:eastAsia="TH SarabunPSK" w:hAnsi="TH SarabunPSK" w:cs="TH SarabunPSK"/>
      <w:sz w:val="32"/>
      <w:szCs w:val="32"/>
    </w:rPr>
  </w:style>
  <w:style w:type="paragraph" w:styleId="aff7">
    <w:name w:val="endnote text"/>
    <w:basedOn w:val="a"/>
    <w:link w:val="aff8"/>
    <w:uiPriority w:val="99"/>
    <w:semiHidden/>
    <w:unhideWhenUsed/>
    <w:rsid w:val="00961220"/>
    <w:pPr>
      <w:spacing w:before="0" w:after="0" w:line="240" w:lineRule="auto"/>
    </w:pPr>
    <w:rPr>
      <w:rFonts w:cs="Angsana New"/>
      <w:sz w:val="20"/>
      <w:szCs w:val="25"/>
    </w:rPr>
  </w:style>
  <w:style w:type="character" w:customStyle="1" w:styleId="aff8">
    <w:name w:val="ข้อความอ้างอิงท้ายเรื่อง อักขระ"/>
    <w:link w:val="aff7"/>
    <w:uiPriority w:val="99"/>
    <w:semiHidden/>
    <w:rsid w:val="00961220"/>
    <w:rPr>
      <w:rFonts w:ascii="TH SarabunPSK" w:eastAsia="TH SarabunPSK" w:hAnsi="TH SarabunPSK" w:cs="Angsana New"/>
      <w:sz w:val="20"/>
      <w:szCs w:val="25"/>
    </w:rPr>
  </w:style>
  <w:style w:type="character" w:styleId="aff9">
    <w:name w:val="endnote reference"/>
    <w:uiPriority w:val="99"/>
    <w:semiHidden/>
    <w:unhideWhenUsed/>
    <w:rsid w:val="0096122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85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hyperlink" Target="https://www.google.co.th/search?es_sm=122&amp;q=%E0%B8%AD%E0%B8%B1%E0%B8%A5%E0%B8%81%E0%B8%AD%E0%B8%A3%E0%B8%B4%E0%B8%97%E0%B8%B6%E0%B8%A1&amp;spell=1&amp;sa=X&amp;ei=3zMqVPmWF4KguQTVmYLoAw&amp;ved=0CBoQvwUoAA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3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7FB4F2-53F2-4FBA-B0A4-8E60740529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93</Pages>
  <Words>7726</Words>
  <Characters>44041</Characters>
  <Application>Microsoft Office Word</Application>
  <DocSecurity>0</DocSecurity>
  <Lines>367</Lines>
  <Paragraphs>103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51664</CharactersWithSpaces>
  <SharedDoc>false</SharedDoc>
  <HLinks>
    <vt:vector size="6" baseType="variant">
      <vt:variant>
        <vt:i4>5701738</vt:i4>
      </vt:variant>
      <vt:variant>
        <vt:i4>102</vt:i4>
      </vt:variant>
      <vt:variant>
        <vt:i4>0</vt:i4>
      </vt:variant>
      <vt:variant>
        <vt:i4>5</vt:i4>
      </vt:variant>
      <vt:variant>
        <vt:lpwstr>https://www.google.co.th/search?es_sm=122&amp;q=%E0%B8%AD%E0%B8%B1%E0%B8%A5%E0%B8%81%E0%B8%AD%E0%B8%A3%E0%B8%B4%E0%B8%97%E0%B8%B6%E0%B8%A1&amp;spell=1&amp;sa=X&amp;ei=3zMqVPmWF4KguQTVmYLoAw&amp;ved=0CBoQvwUoAA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Pahommie</dc:creator>
  <cp:keywords/>
  <cp:lastModifiedBy>Micro</cp:lastModifiedBy>
  <cp:revision>20</cp:revision>
  <cp:lastPrinted>2015-05-30T21:29:00Z</cp:lastPrinted>
  <dcterms:created xsi:type="dcterms:W3CDTF">2018-11-09T03:58:00Z</dcterms:created>
  <dcterms:modified xsi:type="dcterms:W3CDTF">2018-11-11T16:58:00Z</dcterms:modified>
</cp:coreProperties>
</file>