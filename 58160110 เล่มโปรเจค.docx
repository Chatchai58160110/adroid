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C165B6" w:rsidP="00991A87">
      <w:pPr>
        <w:spacing w:line="240" w:lineRule="auto"/>
        <w:jc w:val="center"/>
      </w:pPr>
      <w:bookmarkStart w:id="0" w:name="_Hlk523430938"/>
      <w:bookmarkStart w:id="1" w:name="_Hlk530660235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สยามเด็นโซ่ แมนูแฟคเจอริ่ง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B3344D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Chatchai Nak-orn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ff3"/>
        <w:spacing w:line="240" w:lineRule="auto"/>
        <w:rPr>
          <w:rFonts w:cs="Angsana New"/>
          <w:cs/>
        </w:rPr>
        <w:sectPr w:rsidR="00CB4B7B" w:rsidRPr="007E1467" w:rsidSect="00B3344D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201</w:t>
      </w:r>
      <w:r w:rsidR="0072715B">
        <w:rPr>
          <w:rFonts w:hint="cs"/>
          <w:b/>
          <w:bCs/>
          <w:cs/>
        </w:rPr>
        <w:t>8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8007CD" w:rsidRPr="0017145E" w:rsidRDefault="006134ED" w:rsidP="003D798E">
      <w:pPr>
        <w:pStyle w:val="1"/>
        <w:numPr>
          <w:ilvl w:val="0"/>
          <w:numId w:val="0"/>
        </w:numPr>
        <w:spacing w:line="240" w:lineRule="auto"/>
      </w:pPr>
      <w:bookmarkStart w:id="2" w:name="_Toc531260168"/>
      <w:r w:rsidRPr="0017145E">
        <w:rPr>
          <w:cs/>
        </w:rPr>
        <w:lastRenderedPageBreak/>
        <w:t>กิตติกรรมประกาศ</w:t>
      </w:r>
      <w:bookmarkEnd w:id="2"/>
    </w:p>
    <w:p w:rsidR="00CB18C9" w:rsidRPr="007E1467" w:rsidRDefault="00CB18C9" w:rsidP="00991A87">
      <w:pPr>
        <w:spacing w:line="240" w:lineRule="auto"/>
        <w:jc w:val="center"/>
      </w:pPr>
    </w:p>
    <w:p w:rsidR="0074485A" w:rsidRPr="0099009C" w:rsidRDefault="0074485A" w:rsidP="00991A87">
      <w:pPr>
        <w:tabs>
          <w:tab w:val="left" w:pos="3360"/>
        </w:tabs>
        <w:spacing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99009C">
        <w:rPr>
          <w:color w:val="000000"/>
          <w:cs/>
        </w:rPr>
        <w:t xml:space="preserve"> </w:t>
      </w:r>
      <w:r w:rsidRPr="0099009C">
        <w:rPr>
          <w:color w:val="00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99009C" w:rsidRDefault="00BC7328" w:rsidP="00991A87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1)</w:t>
      </w:r>
      <w:r w:rsidR="002F26BD">
        <w:rPr>
          <w:rFonts w:hint="cs"/>
          <w:color w:val="000000"/>
          <w:cs/>
        </w:rPr>
        <w:t>อาจารย์พีระศักดิ์ เพียรประสิทธิ์</w:t>
      </w:r>
    </w:p>
    <w:p w:rsidR="009E1845" w:rsidRPr="0099009C" w:rsidRDefault="00BC7328" w:rsidP="00252A24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2)</w:t>
      </w:r>
      <w:r w:rsidR="009E1845">
        <w:rPr>
          <w:rFonts w:hint="cs"/>
          <w:color w:val="000000"/>
          <w:cs/>
        </w:rPr>
        <w:t>คุณกัณฑิมา หัตถารักษ์</w:t>
      </w:r>
    </w:p>
    <w:p w:rsidR="008007CD" w:rsidRPr="0099009C" w:rsidRDefault="0074485A" w:rsidP="00991A87">
      <w:pPr>
        <w:spacing w:after="0"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</w:t>
      </w:r>
      <w:r w:rsidR="00B85AB3">
        <w:rPr>
          <w:color w:val="000000"/>
          <w:cs/>
        </w:rPr>
        <w:t xml:space="preserve">เอ่ยนามในการทำงานร่วมกัน </w:t>
      </w:r>
      <w:r w:rsidR="00B85AB3">
        <w:rPr>
          <w:rFonts w:hint="cs"/>
          <w:color w:val="000000"/>
          <w:cs/>
        </w:rPr>
        <w:t>บุคคลที่คอย</w:t>
      </w:r>
      <w:r w:rsidR="009E1845">
        <w:rPr>
          <w:rFonts w:hint="cs"/>
          <w:color w:val="000000"/>
          <w:cs/>
        </w:rPr>
        <w:t>ให้ความช่วย</w:t>
      </w:r>
      <w:r w:rsidR="00B85AB3">
        <w:rPr>
          <w:rFonts w:hint="cs"/>
          <w:color w:val="000000"/>
          <w:cs/>
        </w:rPr>
        <w:t xml:space="preserve">เหลือ </w:t>
      </w:r>
      <w:r w:rsidR="00DE1565">
        <w:rPr>
          <w:rFonts w:hint="cs"/>
          <w:color w:val="000000"/>
          <w:cs/>
        </w:rPr>
        <w:t>ให้คำแนะนำ</w:t>
      </w:r>
      <w:r w:rsidR="009E1845">
        <w:rPr>
          <w:rFonts w:hint="cs"/>
          <w:color w:val="000000"/>
          <w:cs/>
        </w:rPr>
        <w:t>ในการดำเนินงานในการปฏิบัติสหกิจศึกษา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DE1565">
        <w:rPr>
          <w:rFonts w:hint="cs"/>
          <w:color w:val="000000"/>
          <w:cs/>
        </w:rPr>
        <w:t>ฉัต</w:t>
      </w:r>
      <w:r w:rsidR="003C5F50" w:rsidRPr="0099009C">
        <w:rPr>
          <w:rFonts w:hint="cs"/>
          <w:color w:val="000000"/>
          <w:cs/>
        </w:rPr>
        <w:t>รชัย นาคอ่อน</w:t>
      </w:r>
      <w:r w:rsidR="00BC59B9" w:rsidRPr="007E1467">
        <w:rPr>
          <w:color w:val="FF0000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rFonts w:cs="Angsana New"/>
          <w:cs/>
        </w:rPr>
        <w:sectPr w:rsidR="008007CD" w:rsidRPr="007E1467" w:rsidSect="00B3344D">
          <w:pgSz w:w="11906" w:h="16838" w:code="9"/>
          <w:pgMar w:top="2160" w:right="1152" w:bottom="1008" w:left="1872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4C1EED" w:rsidRDefault="0074485A" w:rsidP="00991A87">
      <w:pPr>
        <w:pStyle w:val="aff0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4C1EED" w:rsidRPr="0099009C">
        <w:rPr>
          <w:rFonts w:hint="cs"/>
          <w:color w:val="000000"/>
          <w:spacing w:val="0"/>
          <w:sz w:val="32"/>
          <w:szCs w:val="32"/>
          <w:u w:val="dotted"/>
          <w:cs/>
        </w:rPr>
        <w:t xml:space="preserve">ระบบจัดการห้องสมุด </w:t>
      </w:r>
      <w:r w:rsidR="004C1EED" w:rsidRPr="0099009C">
        <w:rPr>
          <w:color w:val="000000"/>
          <w:spacing w:val="0"/>
          <w:sz w:val="32"/>
          <w:szCs w:val="32"/>
          <w:u w:val="dotted"/>
        </w:rPr>
        <w:t>: Library Management System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4C1EED" w:rsidRPr="0099009C">
        <w:rPr>
          <w:rFonts w:hint="cs"/>
          <w:color w:val="000000"/>
          <w:u w:val="dotted"/>
          <w:cs/>
        </w:rPr>
        <w:t>นาย ฉัตรชัย นาคอ่อน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รหัสประจำตัว</w:t>
      </w:r>
      <w:r w:rsidRPr="0099009C">
        <w:rPr>
          <w:color w:val="000000"/>
          <w:cs/>
        </w:rPr>
        <w:tab/>
      </w:r>
      <w:r w:rsidRPr="0099009C">
        <w:rPr>
          <w:color w:val="000000"/>
          <w:u w:val="dotted"/>
          <w:cs/>
        </w:rPr>
        <w:t>5</w:t>
      </w:r>
      <w:r w:rsidR="004C1EED" w:rsidRPr="0099009C">
        <w:rPr>
          <w:rFonts w:hint="cs"/>
          <w:color w:val="000000"/>
          <w:u w:val="dotted"/>
          <w:cs/>
        </w:rPr>
        <w:t>8160110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อาจารย์ที่ปรึกษา</w:t>
      </w:r>
      <w:r w:rsidR="008E4F4D" w:rsidRPr="0099009C">
        <w:rPr>
          <w:b/>
          <w:bCs/>
          <w:color w:val="000000"/>
          <w:cs/>
        </w:rPr>
        <w:t>สหกิจ</w:t>
      </w:r>
      <w:r w:rsidRPr="0099009C">
        <w:rPr>
          <w:color w:val="000000"/>
        </w:rPr>
        <w:tab/>
      </w:r>
      <w:r w:rsidR="001C20FE">
        <w:rPr>
          <w:rFonts w:hint="cs"/>
          <w:color w:val="000000"/>
          <w:u w:val="dotted"/>
          <w:cs/>
        </w:rPr>
        <w:t>อาจารย์</w:t>
      </w:r>
      <w:r w:rsidR="00407132" w:rsidRPr="0099009C">
        <w:rPr>
          <w:rFonts w:hint="cs"/>
          <w:color w:val="000000"/>
          <w:u w:val="dotted"/>
          <w:cs/>
        </w:rPr>
        <w:t>พีระศักดิ์ เพียรประสิทธิ์</w:t>
      </w:r>
    </w:p>
    <w:p w:rsidR="0074485A" w:rsidRPr="0099009C" w:rsidRDefault="00862902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 w:rsidRPr="0099009C">
        <w:rPr>
          <w:rFonts w:ascii="TH SarabunPSK" w:eastAsia="TH SarabunPSK" w:hAnsi="TH SarabunPSK" w:cs="TH SarabunPSK"/>
          <w:color w:val="000000"/>
          <w:sz w:val="32"/>
          <w:szCs w:val="32"/>
          <w:cs/>
          <w:lang w:eastAsia="en-US"/>
        </w:rPr>
        <w:t>อาจารย์ที่ปรึกษาสหกิจ</w:t>
      </w:r>
      <w:r w:rsidRPr="0099009C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eastAsia="en-US"/>
        </w:rPr>
        <w:t>ร่วม</w:t>
      </w:r>
      <w:r w:rsidR="0074485A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ab/>
      </w:r>
      <w:r w:rsidR="00407132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u w:val="dotted"/>
          <w:cs/>
        </w:rPr>
        <w:t>ดร.ทัศนีย์ เจริญพร</w:t>
      </w:r>
    </w:p>
    <w:p w:rsidR="0074485A" w:rsidRPr="007E1467" w:rsidRDefault="0074485A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1"/>
        <w:numPr>
          <w:ilvl w:val="0"/>
          <w:numId w:val="0"/>
        </w:numPr>
        <w:spacing w:line="240" w:lineRule="auto"/>
      </w:pPr>
      <w:bookmarkStart w:id="3" w:name="_Toc531260169"/>
      <w:r w:rsidRPr="007E1467">
        <w:rPr>
          <w:cs/>
        </w:rPr>
        <w:t>บทคัดย่อ</w:t>
      </w:r>
      <w:bookmarkEnd w:id="3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D80EF5" w:rsidRDefault="00D80EF5" w:rsidP="00D80EF5">
      <w:pPr>
        <w:spacing w:after="0" w:line="240" w:lineRule="auto"/>
        <w:ind w:firstLine="720"/>
      </w:pPr>
      <w:r>
        <w:rPr>
          <w:rFonts w:hint="cs"/>
          <w:cs/>
        </w:rPr>
        <w:t xml:space="preserve">การปฏิบัติงานสหกิจศึกษา ณ บริษัท สยามเด็นโซ่ แมนูแฟคเจอริ่ง จำกัด เป็นระยะเวลา 4 เดือน ได้เข้าทำงานในแผนก </w:t>
      </w:r>
      <w:r>
        <w:t xml:space="preserve">Human Resource </w:t>
      </w:r>
      <w:r>
        <w:rPr>
          <w:rFonts w:hint="cs"/>
          <w:cs/>
        </w:rPr>
        <w:t xml:space="preserve">ในส่วนงานของ </w:t>
      </w:r>
      <w:r>
        <w:t>Human Resource Information Systems</w:t>
      </w:r>
    </w:p>
    <w:p w:rsidR="00E624EF" w:rsidRDefault="00D80EF5" w:rsidP="00D80EF5">
      <w:pPr>
        <w:spacing w:after="0" w:line="240" w:lineRule="auto"/>
      </w:pPr>
      <w:r>
        <w:rPr>
          <w:rFonts w:hint="cs"/>
          <w:cs/>
        </w:rPr>
        <w:t xml:space="preserve">ในตำแหน่ง </w:t>
      </w:r>
      <w:r>
        <w:t xml:space="preserve">Trainee </w:t>
      </w:r>
    </w:p>
    <w:p w:rsidR="00AC6E41" w:rsidRDefault="00E624EF" w:rsidP="00AC6E41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>ปัจจุบัน</w:t>
      </w:r>
      <w:r w:rsidR="00B0117F">
        <w:rPr>
          <w:rFonts w:hint="cs"/>
          <w:cs/>
        </w:rPr>
        <w:t>ห้องสมุดถือเป็นแหล่งเรียนรู้ที่สำคัญยิ่งสำหรับการศึกษาด้วยตนเอง</w:t>
      </w:r>
      <w:r w:rsidR="00AC6E41">
        <w:rPr>
          <w:rFonts w:hint="cs"/>
          <w:cs/>
        </w:rPr>
        <w:t xml:space="preserve"> แต่เดิมองค์กรได้มีการจัดซื้อระบบสารสนเทศที่เข้ามาช่วยการบริการห้องสมุด </w:t>
      </w:r>
      <w:r w:rsidR="00B0117F">
        <w:rPr>
          <w:rFonts w:hint="cs"/>
          <w:cs/>
        </w:rPr>
        <w:t xml:space="preserve"> </w:t>
      </w:r>
      <w:r w:rsidR="00AC6E41">
        <w:rPr>
          <w:rFonts w:hint="cs"/>
          <w:cs/>
        </w:rPr>
        <w:t>แต่พอใช้ระบบมาเป็นเวลานานก็เกิดปัญหาขึ้นจึงไม่สามารถใช้ระบบได้อีก ซึ่งทำ</w:t>
      </w:r>
      <w:r w:rsidR="00B0117F">
        <w:rPr>
          <w:rFonts w:hint="cs"/>
          <w:cs/>
        </w:rPr>
        <w:t>ให้</w:t>
      </w:r>
      <w:r w:rsidR="00AC6E41">
        <w:rPr>
          <w:rFonts w:hint="cs"/>
          <w:cs/>
        </w:rPr>
        <w:t>การ</w:t>
      </w:r>
      <w:r w:rsidR="00B0117F">
        <w:rPr>
          <w:rFonts w:hint="cs"/>
          <w:cs/>
        </w:rPr>
        <w:t>บริการห้องสมุดขององค์กร ณ ปัจจุบัน ไม่ได้มีการนำระบบสารสนเทศเข้ามาช่วยในการบริการ ดังนั้น</w:t>
      </w:r>
      <w:r w:rsidR="00D80EF5">
        <w:rPr>
          <w:rFonts w:hint="cs"/>
          <w:cs/>
        </w:rPr>
        <w:t>ผู้ปฏิบัติงานสหกิจศึกษา</w:t>
      </w:r>
      <w:r w:rsidR="00B0117F">
        <w:rPr>
          <w:rFonts w:hint="cs"/>
          <w:cs/>
        </w:rPr>
        <w:t>จึง</w:t>
      </w:r>
      <w:r w:rsidR="00D80EF5">
        <w:rPr>
          <w:rFonts w:hint="cs"/>
          <w:cs/>
        </w:rPr>
        <w:t>ได้รับมอบหมายงาน ให้</w:t>
      </w:r>
      <w:r w:rsidR="00B0117F">
        <w:rPr>
          <w:rFonts w:hint="cs"/>
          <w:cs/>
        </w:rPr>
        <w:t>มา</w:t>
      </w:r>
      <w:r>
        <w:rPr>
          <w:rFonts w:hint="cs"/>
          <w:cs/>
        </w:rPr>
        <w:t>ปฏิบัติงานในส่วนของการ</w:t>
      </w:r>
      <w:r w:rsidR="00D80EF5">
        <w:rPr>
          <w:rFonts w:hint="cs"/>
          <w:cs/>
        </w:rPr>
        <w:t>พัฒนาระบบห้องสมุด</w:t>
      </w:r>
      <w:r>
        <w:rPr>
          <w:rFonts w:hint="cs"/>
          <w:cs/>
        </w:rPr>
        <w:t xml:space="preserve"> ซึ่งระบบห้องสมุดนั้นจะถูกพัฒนาขึ้นบนพื้นฐานของ </w:t>
      </w:r>
      <w:r>
        <w:t>Web Application</w:t>
      </w:r>
      <w:r w:rsidR="00AC6E41">
        <w:t xml:space="preserve"> </w:t>
      </w:r>
      <w:r w:rsidR="009B6F60">
        <w:rPr>
          <w:rFonts w:hint="cs"/>
          <w:cs/>
        </w:rPr>
        <w:t>ที่ใช้</w:t>
      </w:r>
      <w:r w:rsidR="00AC6E41">
        <w:rPr>
          <w:rFonts w:hint="cs"/>
          <w:cs/>
        </w:rPr>
        <w:t>งาน</w:t>
      </w:r>
      <w:r w:rsidR="00AC6E41">
        <w:rPr>
          <w:cs/>
        </w:rPr>
        <w:t>ผ่านเครือข่ายอินทราเน็ต (</w:t>
      </w:r>
      <w:r w:rsidR="00AC6E41">
        <w:t>Intranet</w:t>
      </w:r>
      <w:r w:rsidR="00AC6E41">
        <w:rPr>
          <w:rFonts w:hint="cs"/>
          <w:cs/>
        </w:rPr>
        <w:t>) ที่สามารถใช้งานได้ภายในองค์กรเท่านั้น</w:t>
      </w:r>
      <w:r w:rsidR="00AC6E41">
        <w:t xml:space="preserve"> </w:t>
      </w:r>
      <w:r w:rsidR="00AC6E41">
        <w:rPr>
          <w:rFonts w:hint="cs"/>
          <w:cs/>
        </w:rPr>
        <w:t>กระบวนการพัฒนาระบบสารสนเทศ เริ่มจากการวิเคราะห์ระบบเก่า และสกัดความต้องการจากผู้ใช้งาน จากนั้นก็</w:t>
      </w:r>
      <w:r w:rsidR="0096103A">
        <w:rPr>
          <w:rFonts w:hint="cs"/>
          <w:cs/>
        </w:rPr>
        <w:t xml:space="preserve">มาทำการวิเคราะห์ และกำหนดความต้องการ ต่อมาก็จะเข้าสู่การออกแบบระบบ ในส่วนนี้จะเป็นการออกแบบหน้าจอ กิจกรรมของระบบ และฐานข้อมูล ซึ่งฐานข้อมูลจะเป็นการนำเทคโนโลยี </w:t>
      </w:r>
      <w:r w:rsidR="0096103A" w:rsidRPr="0096103A">
        <w:t>mysql phpmyadmin</w:t>
      </w:r>
      <w:r w:rsidR="0096103A">
        <w:rPr>
          <w:rFonts w:hint="cs"/>
          <w:cs/>
        </w:rPr>
        <w:t xml:space="preserve"> มาช่วยในการจัดกา</w:t>
      </w:r>
      <w:r w:rsidR="009B6F60">
        <w:rPr>
          <w:rFonts w:hint="cs"/>
          <w:cs/>
        </w:rPr>
        <w:t>ร</w:t>
      </w:r>
    </w:p>
    <w:p w:rsidR="00C820D8" w:rsidRDefault="0096103A" w:rsidP="00C820D8">
      <w:pPr>
        <w:spacing w:after="0" w:line="240" w:lineRule="auto"/>
      </w:pPr>
      <w:r>
        <w:rPr>
          <w:rFonts w:hint="cs"/>
          <w:cs/>
        </w:rPr>
        <w:t xml:space="preserve">หลังจากออกแบบเสร็จแล้วก็จะเป็นการพัฒนาระบบ ซึ่งการพัฒนาระบบนั้นจะใช้ภาษา </w:t>
      </w:r>
      <w:r>
        <w:t xml:space="preserve">HTML, CSS, PHP </w:t>
      </w:r>
      <w:r>
        <w:rPr>
          <w:rFonts w:hint="cs"/>
          <w:cs/>
        </w:rPr>
        <w:t>และ</w:t>
      </w:r>
      <w:r>
        <w:t xml:space="preserve"> Javascript </w:t>
      </w:r>
      <w:r>
        <w:rPr>
          <w:rFonts w:hint="cs"/>
          <w:cs/>
        </w:rPr>
        <w:t>เมื่อพัฒนาระบบเสร็จแล้วก็จะเป็นการทดสอบระบบเพื่อหาข้อผิดพลาด และทำการแก้ไข ก่อนที่จะถูกติดตั้งใช้งาน</w:t>
      </w:r>
      <w:r>
        <w:t xml:space="preserve"> </w:t>
      </w:r>
      <w:r>
        <w:rPr>
          <w:rFonts w:hint="cs"/>
          <w:cs/>
        </w:rPr>
        <w:t>และการดูแลรักษาระบบในลำดับถัดไป</w:t>
      </w:r>
      <w:r>
        <w:tab/>
      </w:r>
    </w:p>
    <w:p w:rsidR="00C820D8" w:rsidRDefault="00C820D8" w:rsidP="00C820D8">
      <w:pPr>
        <w:spacing w:after="0" w:line="240" w:lineRule="auto"/>
      </w:pPr>
    </w:p>
    <w:p w:rsidR="0072715B" w:rsidRPr="005F159C" w:rsidRDefault="00A175DD" w:rsidP="006D53D3">
      <w:pPr>
        <w:pStyle w:val="1"/>
        <w:numPr>
          <w:ilvl w:val="0"/>
          <w:numId w:val="0"/>
        </w:numPr>
      </w:pPr>
      <w:bookmarkStart w:id="4" w:name="_Toc531260170"/>
      <w:r w:rsidRPr="005F159C">
        <w:rPr>
          <w:cs/>
        </w:rPr>
        <w:lastRenderedPageBreak/>
        <w:t>สารบัญ</w:t>
      </w:r>
      <w:bookmarkEnd w:id="4"/>
    </w:p>
    <w:p w:rsidR="00A175DD" w:rsidRPr="005F159C" w:rsidRDefault="00A13A99" w:rsidP="007E1A46">
      <w:pPr>
        <w:spacing w:line="240" w:lineRule="auto"/>
        <w:jc w:val="right"/>
      </w:pPr>
      <w:r w:rsidRPr="005F159C">
        <w:rPr>
          <w:cs/>
        </w:rPr>
        <w:t>หน้า</w:t>
      </w:r>
    </w:p>
    <w:p w:rsidR="0038091B" w:rsidRPr="0038091B" w:rsidRDefault="007E1A46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begin"/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 xml:space="preserve"> TOC \o "1-2" \h \z \u </w:instrText>
      </w: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separate"/>
      </w:r>
      <w:hyperlink w:anchor="_Toc531260168" w:history="1"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38091B"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="0038091B"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_Toc531260168 \h </w:instrText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ก</w:t>
        </w:r>
        <w:r w:rsidR="0038091B"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69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บทคัดย่อ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_Toc531260169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ข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0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_Toc531260170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ค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1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สารบัญรูปภาพ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_Toc531260171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จ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4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สารบัญตาราง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_Toc531260174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ซ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76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บทที่ </w:t>
        </w:r>
        <w:r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br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1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บทนำ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_Toc531260176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7" w:history="1">
        <w:r w:rsidRPr="0038091B">
          <w:rPr>
            <w:rStyle w:val="af0"/>
          </w:rPr>
          <w:t>1.1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ข้อมูลของ บริษัท สยามเด็นโซ่ แมนูแฟคเจอริ่ง จำกัด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8" w:history="1">
        <w:r w:rsidRPr="0038091B">
          <w:rPr>
            <w:rStyle w:val="af0"/>
          </w:rPr>
          <w:t>1.2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ปัญหาหรือความจำเป็นในการปฏิบัติงานสหกิจศึกษา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79" w:history="1">
        <w:r w:rsidRPr="0038091B">
          <w:rPr>
            <w:rStyle w:val="af0"/>
          </w:rPr>
          <w:t>1.3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วัตถุประสงค์ของโครงงานสหกิจศึกษาที่ได้รับมอบหมาย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_Toc531260179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0" w:history="1">
        <w:r w:rsidRPr="0038091B">
          <w:rPr>
            <w:rStyle w:val="af0"/>
          </w:rPr>
          <w:t>1.4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เครื่องมือที่ใช้ในการพัฒนา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1" w:history="1">
        <w:r w:rsidRPr="0038091B">
          <w:rPr>
            <w:rStyle w:val="af0"/>
          </w:rPr>
          <w:t>1.5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ขอบเขตของงานสหกิจศึกษาและข้อจำกัดของปัญหา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_Toc531260181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7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3" w:history="1">
        <w:r w:rsidRPr="0038091B">
          <w:rPr>
            <w:rStyle w:val="af0"/>
          </w:rPr>
          <w:t>1.6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แผนในการปฏิบัติงานสหกิจศึกษา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_Toc531260183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10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4" w:history="1">
        <w:r w:rsidRPr="0038091B">
          <w:rPr>
            <w:rStyle w:val="af0"/>
          </w:rPr>
          <w:t>1.7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ดัชนีชี้วัดความสำเร็จของการปฏิบัติงานสหกิจศึกษา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85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2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หลักการและทฤษฎีที่เกี่ยวข้อง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_Toc531260185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6" w:history="1">
        <w:r w:rsidRPr="0038091B">
          <w:rPr>
            <w:rStyle w:val="af0"/>
          </w:rPr>
          <w:t>2.1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นิยามศัพท์เฉพาะ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_Toc531260186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12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8" w:history="1">
        <w:r w:rsidRPr="0038091B">
          <w:rPr>
            <w:rStyle w:val="af0"/>
          </w:rPr>
          <w:t>2.2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การศึกษาการทำงานของระบบห้องสมุดเก่า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13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89" w:history="1">
        <w:r w:rsidRPr="0038091B">
          <w:rPr>
            <w:rStyle w:val="af0"/>
          </w:rPr>
          <w:t>2.3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เครื่องมือและเทคโนโลยีที่ใช้ในการปฏิบัติงานสหกิจศึกษา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_Toc531260189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13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0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3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รายละเอียดของการปฏิบัติงานสหกิจศึกษา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_Toc531260190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16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1" w:history="1">
        <w:r w:rsidRPr="0038091B">
          <w:rPr>
            <w:rStyle w:val="af0"/>
          </w:rPr>
          <w:t>3.1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วิเคราะห์และออกแบบการทำงานของระบบสารสนเทศ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_Toc531260191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16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2" w:history="1">
        <w:r w:rsidRPr="0038091B">
          <w:rPr>
            <w:rStyle w:val="af0"/>
          </w:rPr>
          <w:t>3.2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วิเคราะห์และออกแบบอัลกอริทึม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_Toc531260192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64</w:t>
        </w:r>
        <w:r w:rsidRPr="0038091B">
          <w:rPr>
            <w:rStyle w:val="af0"/>
          </w:rPr>
          <w:fldChar w:fldCharType="end"/>
        </w:r>
      </w:hyperlink>
    </w:p>
    <w:p w:rsidR="0038091B" w:rsidRPr="005F159C" w:rsidRDefault="0038091B" w:rsidP="0038091B">
      <w:pPr>
        <w:pStyle w:val="1"/>
        <w:numPr>
          <w:ilvl w:val="0"/>
          <w:numId w:val="0"/>
        </w:numPr>
      </w:pPr>
      <w:r>
        <w:rPr>
          <w:rStyle w:val="af0"/>
          <w:b w:val="0"/>
          <w:bCs w:val="0"/>
          <w:i/>
          <w:iCs/>
          <w:noProof/>
          <w:sz w:val="32"/>
          <w:szCs w:val="32"/>
        </w:rPr>
        <w:lastRenderedPageBreak/>
        <w:br/>
      </w:r>
      <w:r w:rsidRPr="005F159C">
        <w:rPr>
          <w:cs/>
        </w:rPr>
        <w:t>สารบัญ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38091B" w:rsidRPr="00C83970" w:rsidRDefault="0038091B" w:rsidP="0038091B">
      <w:pPr>
        <w:pStyle w:val="af3"/>
        <w:tabs>
          <w:tab w:val="right" w:leader="dot" w:pos="8872"/>
        </w:tabs>
        <w:rPr>
          <w:noProof/>
          <w:color w:val="0000FF"/>
          <w:u w:val="single"/>
        </w:rPr>
      </w:pPr>
      <w:r>
        <w:rPr>
          <w:rFonts w:hint="cs"/>
          <w:cs/>
        </w:rPr>
        <w:t>บท</w:t>
      </w:r>
      <w:r w:rsidRPr="005F159C">
        <w:rPr>
          <w:cs/>
        </w:rPr>
        <w:t>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4 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สรุปผลการปฏิบัติงานสหกิจศึกษา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74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4" w:history="1">
        <w:r w:rsidRPr="0038091B">
          <w:rPr>
            <w:rStyle w:val="af0"/>
          </w:rPr>
          <w:t>4.1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ระบบจัดการห้องสมุด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74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195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5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สรุปและวิจารณ์ผลการปฏิบัติงานสหกิจศึกษา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_Toc531260195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89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6" w:history="1">
        <w:r w:rsidRPr="0038091B">
          <w:rPr>
            <w:rStyle w:val="af0"/>
          </w:rPr>
          <w:t>5.1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สรุปผลการปฏิบัติงานสหกิจศึกษา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_Toc531260196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89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7" w:history="1">
        <w:r w:rsidRPr="0038091B">
          <w:rPr>
            <w:rStyle w:val="af0"/>
          </w:rPr>
          <w:t>5.2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ประโยชน์ของการทำโครงงานสหกิจศึกษา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8" w:history="1">
        <w:r w:rsidRPr="0038091B">
          <w:rPr>
            <w:rStyle w:val="af0"/>
          </w:rPr>
          <w:t>5.3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ข้อดีของการปฏิบัติงานสหกิจศึกษา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_Toc531260198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199" w:history="1">
        <w:r w:rsidRPr="0038091B">
          <w:rPr>
            <w:rStyle w:val="af0"/>
          </w:rPr>
          <w:t>5.4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ปัญหา อุปสรรคในการปฏิบัติงานสหกิจศึกษา และแนวทางแก้ปัญหา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_Toc531260199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tabs>
          <w:tab w:val="left" w:pos="1280"/>
        </w:tabs>
        <w:rPr>
          <w:rFonts w:eastAsiaTheme="minorEastAsia"/>
        </w:rPr>
      </w:pPr>
      <w:hyperlink w:anchor="_Toc531260200" w:history="1">
        <w:r w:rsidRPr="0038091B">
          <w:rPr>
            <w:rStyle w:val="af0"/>
          </w:rPr>
          <w:t>5.5</w:t>
        </w:r>
        <w:r w:rsidRPr="0038091B">
          <w:rPr>
            <w:rFonts w:eastAsiaTheme="minorEastAsia"/>
          </w:rPr>
          <w:tab/>
        </w:r>
        <w:r w:rsidRPr="0038091B">
          <w:rPr>
            <w:rStyle w:val="af0"/>
            <w:cs/>
          </w:rPr>
          <w:t>ข้อเสนอแนะ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1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บรรณานุกรม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_Toc531260201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92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2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_Toc531260202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93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ก รายงานการปฏิบัติงานสหกิจศึกษา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94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4" w:history="1">
        <w:r w:rsidRPr="0038091B">
          <w:rPr>
            <w:rStyle w:val="af0"/>
            <w:cs/>
          </w:rPr>
          <w:t>รายงานสรุปจำนวนชั่วโมงการปฏิบัติงานสหกิจศึกษา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_Toc531260204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95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5" w:history="1">
        <w:r w:rsidRPr="0038091B">
          <w:rPr>
            <w:rStyle w:val="af0"/>
            <w:cs/>
          </w:rPr>
          <w:t>รายงานผลการดำเนินงานสหกิจศึกษารายสัปดาห์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_Toc531260205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98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06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ข ใบนำส่งและเอกสารสหกิจที่เกี่ยวข้อง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_Toc531260206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118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7" w:history="1">
        <w:r w:rsidRPr="0038091B">
          <w:rPr>
            <w:rStyle w:val="af0"/>
            <w:cs/>
          </w:rPr>
          <w:t>แบบแจ้งรายละเอียดการปฏิบัติงาน และแผนที่ตั้งสถานประกอบการ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S004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_Toc531260207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119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09" w:history="1">
        <w:r w:rsidRPr="0038091B">
          <w:rPr>
            <w:rStyle w:val="af0"/>
            <w:cs/>
          </w:rPr>
          <w:t>แบบฟอร์มแจ้งแผนปฏิบัติงานสหกิจศึกษา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S005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_Toc531260209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121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21"/>
        <w:rPr>
          <w:rFonts w:eastAsiaTheme="minorEastAsia"/>
        </w:rPr>
      </w:pPr>
      <w:hyperlink w:anchor="_Toc531260210" w:history="1">
        <w:r w:rsidRPr="0038091B">
          <w:rPr>
            <w:rStyle w:val="af0"/>
            <w:cs/>
          </w:rPr>
          <w:t>แบบฟอร์มแจ้งโครงร่างรายงานการปฏิบัติงาน (</w:t>
        </w:r>
        <w:r w:rsidRPr="0038091B">
          <w:rPr>
            <w:rStyle w:val="af0"/>
          </w:rPr>
          <w:t>IN</w:t>
        </w:r>
        <w:r w:rsidRPr="0038091B">
          <w:rPr>
            <w:rStyle w:val="af0"/>
            <w:cs/>
          </w:rPr>
          <w:t>-</w:t>
        </w:r>
        <w:r w:rsidRPr="0038091B">
          <w:rPr>
            <w:rStyle w:val="af0"/>
          </w:rPr>
          <w:t>S006</w:t>
        </w:r>
        <w:r w:rsidRPr="0038091B">
          <w:rPr>
            <w:rStyle w:val="af0"/>
            <w:cs/>
          </w:rPr>
          <w:t>)</w:t>
        </w:r>
        <w:r w:rsidRPr="0038091B">
          <w:rPr>
            <w:webHidden/>
          </w:rPr>
          <w:tab/>
        </w:r>
        <w:r w:rsidRPr="0038091B">
          <w:rPr>
            <w:rStyle w:val="af0"/>
          </w:rPr>
          <w:fldChar w:fldCharType="begin"/>
        </w:r>
        <w:r w:rsidRPr="0038091B">
          <w:rPr>
            <w:webHidden/>
          </w:rPr>
          <w:instrText xml:space="preserve"> PAGEREF _Toc531260210 \h </w:instrText>
        </w:r>
        <w:r w:rsidRPr="0038091B">
          <w:rPr>
            <w:rStyle w:val="af0"/>
          </w:rPr>
        </w:r>
        <w:r w:rsidRPr="0038091B">
          <w:rPr>
            <w:rStyle w:val="af0"/>
          </w:rPr>
          <w:fldChar w:fldCharType="separate"/>
        </w:r>
        <w:r w:rsidR="00505853">
          <w:rPr>
            <w:webHidden/>
            <w:cs/>
          </w:rPr>
          <w:t>122</w:t>
        </w:r>
        <w:r w:rsidRPr="0038091B">
          <w:rPr>
            <w:rStyle w:val="af0"/>
          </w:rPr>
          <w:fldChar w:fldCharType="end"/>
        </w:r>
      </w:hyperlink>
    </w:p>
    <w:p w:rsidR="0038091B" w:rsidRPr="0038091B" w:rsidRDefault="0038091B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1260212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ค เอกสารอื่น ๆ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_Toc531260212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124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38091B" w:rsidRDefault="0038091B">
      <w:pPr>
        <w:pStyle w:val="1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</w:rPr>
      </w:pPr>
      <w:hyperlink w:anchor="_Toc531260213" w:history="1"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ประวัติย่อของผู้ปฏิบัติงาน</w:t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begin"/>
        </w:r>
        <w:r w:rsidRPr="0038091B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_Toc531260213 \h </w:instrTex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separate"/>
        </w:r>
        <w:r w:rsidR="0050585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125</w:t>
        </w:r>
        <w:r w:rsidRPr="0038091B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fldChar w:fldCharType="end"/>
        </w:r>
      </w:hyperlink>
    </w:p>
    <w:p w:rsidR="00637867" w:rsidRDefault="007E1A46" w:rsidP="00C83970">
      <w:pPr>
        <w:pStyle w:val="11"/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</w:pPr>
      <w:r w:rsidRPr="00937B65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end"/>
      </w:r>
    </w:p>
    <w:p w:rsidR="0038091B" w:rsidRPr="0038091B" w:rsidRDefault="0038091B" w:rsidP="0038091B">
      <w:pPr>
        <w:rPr>
          <w:rFonts w:hint="cs"/>
          <w:cs/>
        </w:rPr>
      </w:pPr>
    </w:p>
    <w:p w:rsidR="00B1353B" w:rsidRDefault="00BC2A7E" w:rsidP="000920A9">
      <w:pPr>
        <w:pStyle w:val="1"/>
        <w:numPr>
          <w:ilvl w:val="0"/>
          <w:numId w:val="0"/>
        </w:numPr>
        <w:spacing w:line="240" w:lineRule="auto"/>
      </w:pPr>
      <w:bookmarkStart w:id="5" w:name="_Toc531260171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5"/>
    </w:p>
    <w:p w:rsidR="005F159C" w:rsidRPr="005F159C" w:rsidRDefault="005F159C" w:rsidP="005F159C"/>
    <w:p w:rsidR="00C83970" w:rsidRDefault="00C74B41" w:rsidP="005F159C">
      <w:pPr>
        <w:spacing w:after="0" w:line="240" w:lineRule="auto"/>
        <w:jc w:val="both"/>
        <w:rPr>
          <w:noProof/>
        </w:rPr>
      </w:pPr>
      <w:r w:rsidRPr="005F159C">
        <w:rPr>
          <w:cs/>
        </w:rPr>
        <w:t>ภาพที่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0122E5" w:rsidRPr="005F159C">
        <w:rPr>
          <w:cs/>
        </w:rPr>
        <w:t xml:space="preserve">  </w:t>
      </w:r>
      <w:r w:rsidR="00FF6277" w:rsidRPr="005F159C">
        <w:rPr>
          <w:cs/>
        </w:rPr>
        <w:t xml:space="preserve">   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5F2A73" w:rsidRPr="005F159C">
        <w:rPr>
          <w:cs/>
        </w:rPr>
        <w:t xml:space="preserve">    </w:t>
      </w:r>
      <w:r w:rsidR="008D126B" w:rsidRPr="005F159C">
        <w:rPr>
          <w:cs/>
        </w:rPr>
        <w:t xml:space="preserve">      </w:t>
      </w:r>
      <w:r w:rsidR="000122E5" w:rsidRPr="005F159C">
        <w:rPr>
          <w:cs/>
        </w:rPr>
        <w:t xml:space="preserve">   </w:t>
      </w:r>
      <w:r w:rsidR="00530FE1" w:rsidRPr="005F159C">
        <w:rPr>
          <w:cs/>
        </w:rPr>
        <w:t xml:space="preserve"> </w:t>
      </w:r>
      <w:r w:rsidR="00637867" w:rsidRPr="005F159C">
        <w:rPr>
          <w:rFonts w:hint="cs"/>
          <w:cs/>
        </w:rPr>
        <w:t xml:space="preserve">  </w:t>
      </w:r>
      <w:r w:rsidR="005F159C">
        <w:rPr>
          <w:rFonts w:hint="cs"/>
          <w:cs/>
        </w:rPr>
        <w:t xml:space="preserve">  </w:t>
      </w:r>
      <w:r w:rsidR="00096BD2" w:rsidRPr="005F159C">
        <w:rPr>
          <w:cs/>
        </w:rPr>
        <w:t>หน้า</w:t>
      </w:r>
      <w:r w:rsidR="008254CF" w:rsidRPr="00EB201E">
        <w:rPr>
          <w:sz w:val="36"/>
          <w:szCs w:val="36"/>
        </w:rPr>
        <w:fldChar w:fldCharType="begin"/>
      </w:r>
      <w:r w:rsidR="008254CF" w:rsidRPr="00EB201E">
        <w:rPr>
          <w:sz w:val="36"/>
          <w:szCs w:val="36"/>
        </w:rPr>
        <w:instrText xml:space="preserve"> TOC \h \z \c </w:instrText>
      </w:r>
      <w:r w:rsidR="008254CF" w:rsidRPr="00EB201E">
        <w:rPr>
          <w:sz w:val="36"/>
          <w:szCs w:val="36"/>
          <w:cs/>
        </w:rPr>
        <w:instrText xml:space="preserve">"ภาพที่" </w:instrText>
      </w:r>
      <w:r w:rsidR="008254CF" w:rsidRPr="00EB201E">
        <w:rPr>
          <w:sz w:val="36"/>
          <w:szCs w:val="36"/>
        </w:rPr>
        <w:fldChar w:fldCharType="separate"/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1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1  ตราสัญลักษณ์ของบริษัท สยาม เด็นโซ่ แมนูแฟคเจอริ่ง จำกัด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2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2  แผนที่ตั้งบริษัท สยาม เด็นโซ่ แมนูแฟคเจอริ่ง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3" w:history="1">
        <w:r w:rsidR="00C83970" w:rsidRPr="00032142">
          <w:rPr>
            <w:rStyle w:val="af0"/>
            <w:noProof/>
            <w:cs/>
          </w:rPr>
          <w:t>ภาพที่ 1</w:t>
        </w:r>
        <w:r w:rsidR="00C83970" w:rsidRPr="00032142">
          <w:rPr>
            <w:rStyle w:val="af0"/>
            <w:noProof/>
            <w:cs/>
          </w:rPr>
          <w:noBreakHyphen/>
          <w:t>3 โครงสร้างการบริหารของบริษัท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  แผนภาพยูสเคส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18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  แผนภาพกิจกรรมการเพิ่มโสตทัศนวัสดุ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3  แผนภาพกิจกรรมการเพิ่มโสตทัศนวัสดุเก่า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แผนภาพกิจกรรมการลบโสตทัศนวัสดุ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5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แผนภาพกิจกรรมการแก้ไขโสตทัศนวัสดุ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5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6 แผนภาพกิจกรรมการเพิ่มผู้แต่ง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_Toc531257159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7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แผนภาพกิจกรรมการลบผู้แต่ง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8 แผนภาพกิจกรรมการแก้ไขผู้แต่ง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9 แผนภาพกิจกรรมการเพิ่มสำนักพิมพ์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10 แผนภาพกิจกรรมการลบสำนักพิมพ์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11 แผนภาพกิจกรรมการแก้ไขสำนักพิมพ์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12 แผนภาพกิจกรรมการค้นหาหนังสือ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13 แผนภาพกิจกรรมการค้นหาวารสาร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แผนภาพกิจกรรมการค้นหาโสตทัศนวัสดุ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59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15 แผนภาพกิจกรรมการยืม 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6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16 แผนภาพกิจกรรมการเพิ่มวันหยุด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_Toc531257169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bookmarkStart w:id="6" w:name="_Toc531260172"/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6"/>
    </w:p>
    <w:p w:rsidR="00C83970" w:rsidRPr="00C83970" w:rsidRDefault="00C83970" w:rsidP="00C83970"/>
    <w:p w:rsidR="00C83970" w:rsidRPr="00C83970" w:rsidRDefault="00C83970" w:rsidP="00C83970">
      <w:pPr>
        <w:pStyle w:val="af3"/>
        <w:tabs>
          <w:tab w:val="right" w:leader="dot" w:pos="8872"/>
        </w:tabs>
        <w:rPr>
          <w:noProof/>
          <w:color w:val="0000FF"/>
          <w:u w:val="single"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17 แผนภาพกิจกรรมการลบวันหยุด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18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แผนภาพกิจกรรมการสั่งปริ้นบาร์โค้ด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19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แผนภาพความสัมพันธ์ของข้อมูล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20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ปฏิทินวันหยุด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4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21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5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22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การค้นหาหนังสือ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6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23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ค้นหาโสตทัศนวัสดุ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7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24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ค้นหาวารสาร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8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25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การจัดการบาร์โค้ด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79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26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ประวัติการยืม และคืน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_Toc531257179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69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0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27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จัดการสำนักพิมพ์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1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28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การจัดการผู้แต่ง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2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29 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3" w:history="1">
        <w:r w:rsidR="00C83970" w:rsidRPr="00032142">
          <w:rPr>
            <w:rStyle w:val="af0"/>
            <w:noProof/>
            <w:cs/>
          </w:rPr>
          <w:t>ภาพที่ 3</w:t>
        </w:r>
        <w:r w:rsidR="00C83970" w:rsidRPr="00032142">
          <w:rPr>
            <w:rStyle w:val="af0"/>
            <w:noProof/>
            <w:cs/>
          </w:rPr>
          <w:noBreakHyphen/>
          <w:t>30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แผนภาพผังงาน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การนำออกรายงาน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หน้าจอมอดูลจัดการยืม คืน และชำระเงิน ส่วนของการค้นหาพนักงาน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  หน้าจอมอดูลจัดการยืม คืน ส่วนของรายชื่อพนักงานที่ค้นหา และฟอร์มการยืม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6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3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หน้าจอมอดูลจัดการยืม คืน ส่วนของรายชื่อพนักงานที่ค้นหา และรายการที่จะทำการยืม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7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4 หน้าจอมอดูลจัดการยืม คืน ส่วนของรายการที่ทำการยืมเสร็จสิ้น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8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5 หน้าจอมอดูลจัดการยืม คืน ส่วนของรายการที่จะทำการคืน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C83970" w:rsidP="00C83970">
      <w:pPr>
        <w:pStyle w:val="1"/>
        <w:numPr>
          <w:ilvl w:val="0"/>
          <w:numId w:val="0"/>
        </w:numPr>
        <w:spacing w:line="240" w:lineRule="auto"/>
      </w:pPr>
      <w:bookmarkStart w:id="7" w:name="_Toc531260173"/>
      <w:r w:rsidRPr="00FC7A30">
        <w:rPr>
          <w:rFonts w:hint="cs"/>
          <w:cs/>
        </w:rPr>
        <w:lastRenderedPageBreak/>
        <w:t>สารบัญรูปภาพ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7"/>
    </w:p>
    <w:p w:rsidR="00C83970" w:rsidRDefault="00C83970" w:rsidP="00C83970">
      <w:pPr>
        <w:pStyle w:val="af3"/>
        <w:tabs>
          <w:tab w:val="right" w:leader="dot" w:pos="8872"/>
        </w:tabs>
        <w:rPr>
          <w:rStyle w:val="af0"/>
          <w:noProof/>
        </w:rPr>
      </w:pPr>
      <w:r w:rsidRPr="005F159C">
        <w:rPr>
          <w:cs/>
        </w:rPr>
        <w:t>ภาพที่</w:t>
      </w:r>
      <w:r w:rsidRPr="005F159C">
        <w:rPr>
          <w:cs/>
        </w:rPr>
        <w:tab/>
        <w:t xml:space="preserve">             </w:t>
      </w:r>
      <w:r w:rsidRPr="005F159C">
        <w:rPr>
          <w:rFonts w:hint="cs"/>
          <w:cs/>
        </w:rPr>
        <w:t xml:space="preserve">  </w:t>
      </w:r>
      <w:r>
        <w:rPr>
          <w:rFonts w:hint="cs"/>
          <w:cs/>
        </w:rPr>
        <w:t xml:space="preserve">  </w:t>
      </w:r>
      <w:r>
        <w:rPr>
          <w:cs/>
        </w:rPr>
        <w:t xml:space="preserve">                                                                                                                           </w:t>
      </w:r>
      <w:r w:rsidRPr="005F159C">
        <w:rPr>
          <w:cs/>
        </w:rPr>
        <w:t>หน้า</w:t>
      </w:r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89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6 หน้าจอมอดูลจัดการยืม คืน ส่วนของรายการที่ทำการคืนเสร็จสิ้น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_Toc531257189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77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0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7 หน้าจอมอดูลการค้นหารายการ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78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1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8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มอดูลการจัดการข้อมูลพื้นฐาน หน้าจัดการโสตทัศนวัสดุ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2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9 มอดูลการจัดการข้อมูลพื้นฐาน หน้าจัดการผู้แต่ง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79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3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10 มอดูลการจัดการข้อมูลพื้นฐาน หน้าจัดการสำนักพิมพ์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80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11 มอดูลการจัดการข้อมูลพื้นฐาน หน้าจัดการผู้ใช้งานส่วนของการเพิ่มผู้ใช้งาน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12 มอดูลการจัดการข้อมูลพื้นฐาน หน้าจัดการผู้ใช้งานส่วนของการแสดงรายการ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81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6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13 มอดูลการจัดการข้อมูลพื้นฐาน หน้าจัดการบาร์โค้ดส่วนเลือกบาร์โค้ด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_Toc531257196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7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14</w:t>
        </w:r>
        <w:r w:rsidR="00C83970" w:rsidRPr="00032142">
          <w:rPr>
            <w:rStyle w:val="af0"/>
            <w:noProof/>
          </w:rPr>
          <w:t xml:space="preserve"> </w:t>
        </w:r>
        <w:r w:rsidR="00C83970" w:rsidRPr="00032142">
          <w:rPr>
            <w:rStyle w:val="af0"/>
            <w:noProof/>
            <w:cs/>
          </w:rPr>
          <w:t>มอดูลการจัดการข้อมูลพื้นฐาน หน้าจัดการบาร์โค้ดส่วนการแสดงรูปแบบบาร์โค้ด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_Toc531257197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82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8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15 มอดูลการจัดการข้อมูลพื้นฐาน หน้าจัดการบาร์โค้ดส่วน</w:t>
        </w:r>
        <w:r w:rsidR="00C83970" w:rsidRPr="00032142">
          <w:rPr>
            <w:rStyle w:val="af0"/>
            <w:noProof/>
          </w:rPr>
          <w:t>Print preview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_Toc531257198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199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16 มอดูลการจัดการข้อมูลพื้นฐาน หน้าจัดการรูปภาพโฆษณา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_Toc531257199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83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0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17 มอดูลการจัดการข้อมูลพื้นฐาน การแสดงภาพหน้าโฮมเพจ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_Toc531257200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1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18 มอดูลการจัดการข้อมูลพื้นฐาน การเลือกรูปภาพที่จะแสดง หรือยกเลิกการแสดงหน้าโฮมเพจ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_Toc531257201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84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2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19 มอดูลการนำออกรายงาน หน้ารายงานค้างส่ง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_Toc531257202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85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3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20 มอดูลการนำออกรายงาน หน้ารายงานบุคคลที่ค้างส่งมากที่สุด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_Toc531257203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86</w:t>
        </w:r>
        <w:r w:rsidR="00C83970">
          <w:rPr>
            <w:noProof/>
            <w:webHidden/>
          </w:rPr>
          <w:fldChar w:fldCharType="end"/>
        </w:r>
      </w:hyperlink>
    </w:p>
    <w:p w:rsidR="00C83970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531257204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21 มอดูลการนำออกรายงาน หน้ารายงานค่าปรับที่ค้างชำระ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_Toc531257204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87</w:t>
        </w:r>
        <w:r w:rsidR="00C83970">
          <w:rPr>
            <w:noProof/>
            <w:webHidden/>
          </w:rPr>
          <w:fldChar w:fldCharType="end"/>
        </w:r>
      </w:hyperlink>
    </w:p>
    <w:p w:rsidR="006B6EB0" w:rsidRDefault="00126883" w:rsidP="006B6EB0">
      <w:pPr>
        <w:pStyle w:val="af3"/>
        <w:tabs>
          <w:tab w:val="right" w:leader="dot" w:pos="8872"/>
        </w:tabs>
        <w:rPr>
          <w:sz w:val="36"/>
          <w:szCs w:val="36"/>
        </w:rPr>
      </w:pPr>
      <w:hyperlink w:anchor="_Toc531257205" w:history="1">
        <w:r w:rsidR="00C83970" w:rsidRPr="00032142">
          <w:rPr>
            <w:rStyle w:val="af0"/>
            <w:noProof/>
            <w:cs/>
          </w:rPr>
          <w:t>ภาพที่ 4</w:t>
        </w:r>
        <w:r w:rsidR="00C83970" w:rsidRPr="00032142">
          <w:rPr>
            <w:rStyle w:val="af0"/>
            <w:noProof/>
            <w:cs/>
          </w:rPr>
          <w:noBreakHyphen/>
          <w:t>22 มอดูลการนำออกรายงาน หน้ารายงานการปฏิบัติหน้าที่ของบรรณารักษ์</w:t>
        </w:r>
        <w:r w:rsidR="00C83970">
          <w:rPr>
            <w:noProof/>
            <w:webHidden/>
          </w:rPr>
          <w:tab/>
        </w:r>
        <w:r w:rsidR="00C83970">
          <w:rPr>
            <w:noProof/>
            <w:webHidden/>
          </w:rPr>
          <w:fldChar w:fldCharType="begin"/>
        </w:r>
        <w:r w:rsidR="00C83970">
          <w:rPr>
            <w:noProof/>
            <w:webHidden/>
          </w:rPr>
          <w:instrText xml:space="preserve"> PAGEREF _Toc531257205 \h </w:instrText>
        </w:r>
        <w:r w:rsidR="00C83970">
          <w:rPr>
            <w:noProof/>
            <w:webHidden/>
          </w:rPr>
        </w:r>
        <w:r w:rsidR="00C83970">
          <w:rPr>
            <w:noProof/>
            <w:webHidden/>
          </w:rPr>
          <w:fldChar w:fldCharType="separate"/>
        </w:r>
        <w:r w:rsidR="00505853">
          <w:rPr>
            <w:noProof/>
            <w:webHidden/>
            <w:cs/>
          </w:rPr>
          <w:t>88</w:t>
        </w:r>
        <w:r w:rsidR="00C83970">
          <w:rPr>
            <w:noProof/>
            <w:webHidden/>
          </w:rPr>
          <w:fldChar w:fldCharType="end"/>
        </w:r>
      </w:hyperlink>
      <w:r w:rsidR="008254CF" w:rsidRPr="00EB201E">
        <w:rPr>
          <w:sz w:val="36"/>
          <w:szCs w:val="36"/>
        </w:rPr>
        <w:fldChar w:fldCharType="end"/>
      </w:r>
    </w:p>
    <w:p w:rsidR="006B6EB0" w:rsidRDefault="006B6EB0">
      <w:pPr>
        <w:spacing w:before="0" w:after="0" w:line="240" w:lineRule="auto"/>
        <w:jc w:val="left"/>
        <w:rPr>
          <w:smallCaps/>
          <w:sz w:val="36"/>
          <w:szCs w:val="36"/>
        </w:rPr>
      </w:pPr>
      <w:r>
        <w:rPr>
          <w:sz w:val="36"/>
          <w:szCs w:val="36"/>
        </w:rPr>
        <w:br w:type="page"/>
      </w:r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</w:pPr>
      <w:bookmarkStart w:id="8" w:name="_Toc531260174"/>
      <w:r w:rsidRPr="00FC7A30">
        <w:rPr>
          <w:rFonts w:hint="cs"/>
          <w:cs/>
        </w:rPr>
        <w:lastRenderedPageBreak/>
        <w:t>สารบัญตาราง</w:t>
      </w:r>
      <w:bookmarkEnd w:id="8"/>
    </w:p>
    <w:p w:rsidR="005F159C" w:rsidRPr="005F159C" w:rsidRDefault="005F159C" w:rsidP="005F159C"/>
    <w:p w:rsidR="005F159C" w:rsidRPr="00C454E1" w:rsidRDefault="005F159C" w:rsidP="005F159C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5F159C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r w:rsidRPr="00DD0AB8">
        <w:rPr>
          <w:smallCaps w:val="0"/>
          <w:sz w:val="32"/>
          <w:cs/>
        </w:rPr>
        <w:fldChar w:fldCharType="begin"/>
      </w:r>
      <w:r w:rsidRPr="00DD0AB8">
        <w:rPr>
          <w:sz w:val="32"/>
          <w:cs/>
        </w:rPr>
        <w:instrText xml:space="preserve"> </w:instrText>
      </w:r>
      <w:r w:rsidRPr="00DD0AB8">
        <w:rPr>
          <w:sz w:val="32"/>
        </w:rPr>
        <w:instrText xml:space="preserve">TOC \h \z \c </w:instrText>
      </w:r>
      <w:r w:rsidRPr="00DD0AB8">
        <w:rPr>
          <w:sz w:val="32"/>
          <w:cs/>
        </w:rPr>
        <w:instrText xml:space="preserve">"ตารางที่" </w:instrText>
      </w:r>
      <w:r w:rsidRPr="00DD0AB8">
        <w:rPr>
          <w:smallCaps w:val="0"/>
          <w:sz w:val="32"/>
          <w:cs/>
        </w:rPr>
        <w:fldChar w:fldCharType="separate"/>
      </w:r>
      <w:hyperlink w:anchor="_Toc531209878" w:history="1">
        <w:r w:rsidR="00DD0AB8" w:rsidRPr="00DD0AB8">
          <w:rPr>
            <w:rStyle w:val="af0"/>
            <w:noProof/>
            <w:sz w:val="32"/>
            <w:cs/>
          </w:rPr>
          <w:t>ตารางที่ 1</w:t>
        </w:r>
        <w:r w:rsidR="00DD0AB8" w:rsidRPr="00DD0AB8">
          <w:rPr>
            <w:rStyle w:val="af0"/>
            <w:noProof/>
            <w:sz w:val="32"/>
            <w:cs/>
          </w:rPr>
          <w:noBreakHyphen/>
          <w:t>1  แผนปฏิบัติงานสหกิจศึกษา ครั้งที่ 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10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79" w:history="1">
        <w:r w:rsidR="00DD0AB8" w:rsidRPr="00DD0AB8">
          <w:rPr>
            <w:rStyle w:val="af0"/>
            <w:noProof/>
            <w:sz w:val="32"/>
            <w:cs/>
          </w:rPr>
          <w:t>ตารางที่ 2</w:t>
        </w:r>
        <w:r w:rsidR="00DD0AB8" w:rsidRPr="00DD0AB8">
          <w:rPr>
            <w:rStyle w:val="af0"/>
            <w:noProof/>
            <w:sz w:val="32"/>
            <w:cs/>
          </w:rPr>
          <w:noBreakHyphen/>
          <w:t>1  คำศัพท์เฉพาะ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12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19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3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4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5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29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8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11 คำอธิบายยูสเคส </w:t>
        </w:r>
        <w:r w:rsidR="00DD0AB8" w:rsidRPr="00DD0AB8">
          <w:rPr>
            <w:rStyle w:val="af0"/>
            <w:noProof/>
            <w:sz w:val="32"/>
          </w:rPr>
          <w:t>UC11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13 คำอธิบายยูสเคส </w:t>
        </w:r>
        <w:r w:rsidR="00DD0AB8" w:rsidRPr="00DD0AB8">
          <w:rPr>
            <w:rStyle w:val="af0"/>
            <w:noProof/>
            <w:sz w:val="32"/>
          </w:rPr>
          <w:t>UC13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38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14 คำอธิบายยูสเคส </w:t>
        </w:r>
        <w:r w:rsidR="00DD0AB8" w:rsidRPr="00DD0AB8">
          <w:rPr>
            <w:rStyle w:val="af0"/>
            <w:noProof/>
            <w:sz w:val="32"/>
          </w:rPr>
          <w:t>UC14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15 คำอธิบายยูสเคส </w:t>
        </w:r>
        <w:r w:rsidR="00DD0AB8" w:rsidRPr="00DD0AB8">
          <w:rPr>
            <w:rStyle w:val="af0"/>
            <w:noProof/>
            <w:sz w:val="32"/>
          </w:rPr>
          <w:t>UC15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43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Default="00DD0AB8" w:rsidP="00DD0AB8">
      <w:pPr>
        <w:pStyle w:val="1"/>
        <w:numPr>
          <w:ilvl w:val="0"/>
          <w:numId w:val="0"/>
        </w:numPr>
        <w:spacing w:line="240" w:lineRule="auto"/>
      </w:pPr>
      <w:bookmarkStart w:id="9" w:name="_Toc531256966"/>
      <w:bookmarkStart w:id="10" w:name="_Toc531260175"/>
      <w:r w:rsidRPr="00FC7A30">
        <w:rPr>
          <w:rFonts w:hint="cs"/>
          <w:cs/>
        </w:rPr>
        <w:lastRenderedPageBreak/>
        <w:t>สารบัญตาราง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9"/>
      <w:bookmarkEnd w:id="10"/>
    </w:p>
    <w:p w:rsidR="00DD0AB8" w:rsidRPr="005F159C" w:rsidRDefault="00DD0AB8" w:rsidP="00DD0AB8"/>
    <w:p w:rsidR="00DD0AB8" w:rsidRPr="00C454E1" w:rsidRDefault="00DD0AB8" w:rsidP="00DD0AB8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18 คำอธิบายยูสเคส </w:t>
        </w:r>
        <w:r w:rsidR="00DD0AB8" w:rsidRPr="00DD0AB8">
          <w:rPr>
            <w:rStyle w:val="af0"/>
            <w:noProof/>
            <w:sz w:val="32"/>
          </w:rPr>
          <w:t>UC18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49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51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0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เดือนกรกฏาคม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95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1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2 สรุปจำนวนชั่วโมงการปฏิบัติงานสหกิจศึกษา เดือนสิงหาคม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95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3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4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เดือนกันยายน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4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5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เดือนตุลาคม256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97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126883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5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6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เดือนพฤศจิกายน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505853">
          <w:rPr>
            <w:noProof/>
            <w:webHidden/>
            <w:sz w:val="32"/>
            <w:cs/>
          </w:rPr>
          <w:t>97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FA39AA" w:rsidRDefault="005F159C" w:rsidP="005F159C">
      <w:pPr>
        <w:spacing w:before="0" w:after="0" w:line="240" w:lineRule="auto"/>
        <w:jc w:val="both"/>
      </w:pPr>
      <w:r w:rsidRPr="00DD0AB8">
        <w:rPr>
          <w:cs/>
        </w:rPr>
        <w:fldChar w:fldCharType="end"/>
      </w:r>
    </w:p>
    <w:p w:rsidR="00872923" w:rsidRPr="00FA39AA" w:rsidRDefault="00872923" w:rsidP="00991A87">
      <w:pPr>
        <w:spacing w:line="240" w:lineRule="auto"/>
        <w:rPr>
          <w:rFonts w:cs="Angsana New"/>
        </w:rPr>
        <w:sectPr w:rsidR="00872923" w:rsidRPr="00FA39AA" w:rsidSect="00B3344D"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</w:p>
    <w:p w:rsidR="00922C36" w:rsidRPr="00A87D64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11" w:name="_Toc531260176"/>
      <w:r w:rsidRPr="00A87D64">
        <w:rPr>
          <w:cs/>
        </w:rPr>
        <w:t>บทนำ</w:t>
      </w:r>
      <w:bookmarkEnd w:id="11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ind w:firstLine="720"/>
      </w:pPr>
      <w:r w:rsidRPr="00715DFE">
        <w:rPr>
          <w:rFonts w:hint="cs"/>
          <w:cs/>
        </w:rPr>
        <w:t>เนื่องด้วยคณะวิทยาการสารสนเทศ มหาวิ</w:t>
      </w:r>
      <w:r w:rsidR="00BD5353">
        <w:rPr>
          <w:rFonts w:hint="cs"/>
          <w:cs/>
        </w:rPr>
        <w:t>ทยา</w:t>
      </w:r>
      <w:r w:rsidRPr="00715DFE">
        <w:rPr>
          <w:rFonts w:hint="cs"/>
          <w:cs/>
        </w:rPr>
        <w:t>ลัยบูรพา สาขาวิศวกรรมซอฟต์แวร์</w:t>
      </w:r>
      <w:r w:rsidRPr="00715DFE">
        <w:rPr>
          <w:rFonts w:eastAsia="Calibri" w:hint="cs"/>
        </w:rPr>
        <w:t xml:space="preserve"> </w:t>
      </w:r>
      <w:r w:rsidRPr="00715DFE">
        <w:rPr>
          <w:rFonts w:hint="cs"/>
          <w:cs/>
        </w:rPr>
        <w:t>ได้มีรายวิชา</w:t>
      </w:r>
      <w:r w:rsidR="00BD5353">
        <w:rPr>
          <w:rFonts w:hint="cs"/>
          <w:cs/>
        </w:rPr>
        <w:t xml:space="preserve">   </w:t>
      </w:r>
      <w:r w:rsidRPr="00715DFE">
        <w:rPr>
          <w:rFonts w:hint="cs"/>
          <w:cs/>
        </w:rPr>
        <w:t>สหกิจศึกษา เพื่อเพิ่มพูนประสบการณ์ทางด้านสายอาชีพ สร้างเสริมทักษะ และพัฒนาศักยภาพของผู้ปฏิ</w:t>
      </w:r>
      <w:r>
        <w:rPr>
          <w:rFonts w:hint="cs"/>
          <w:cs/>
        </w:rPr>
        <w:t>บัติสหกิจศึกษา</w:t>
      </w:r>
      <w:r w:rsidRPr="00715DFE">
        <w:rPr>
          <w:rFonts w:hint="cs"/>
          <w:cs/>
        </w:rPr>
        <w:t>โดยในรายวิชาสหกิจศึกษาผู้ปฏิบัติสหกิจศึกษาได้มีโอกาสร่วม</w:t>
      </w:r>
    </w:p>
    <w:p w:rsidR="00922C36" w:rsidRPr="00715DFE" w:rsidRDefault="00922C36" w:rsidP="00922C36">
      <w:r w:rsidRPr="00715DFE">
        <w:rPr>
          <w:rFonts w:hint="cs"/>
          <w:cs/>
        </w:rPr>
        <w:t>ปฏิบัติสหกิจศึกษากับ บริษัทสยามเด็นโซ่ แมนูแฟคเจอริ่ง จำกัด</w:t>
      </w:r>
    </w:p>
    <w:p w:rsidR="00BD5353" w:rsidRDefault="00922C36" w:rsidP="00BD5353">
      <w:pPr>
        <w:ind w:firstLine="720"/>
      </w:pPr>
      <w:r>
        <w:rPr>
          <w:rFonts w:hint="cs"/>
          <w:cs/>
        </w:rPr>
        <w:t>บริษัทสยาม</w:t>
      </w:r>
      <w:r w:rsidR="00BD5353">
        <w:rPr>
          <w:rFonts w:hint="cs"/>
          <w:cs/>
        </w:rPr>
        <w:t>เด็นโซ่</w:t>
      </w:r>
      <w:r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แมนูแฟคเจอริ่ง </w:t>
      </w:r>
      <w:r w:rsidR="00BD5353">
        <w:rPr>
          <w:rFonts w:hint="cs"/>
          <w:cs/>
        </w:rPr>
        <w:t>จำกัด</w:t>
      </w:r>
      <w:r w:rsidR="008F5455">
        <w:rPr>
          <w:rFonts w:hint="cs"/>
          <w:cs/>
        </w:rPr>
        <w:t xml:space="preserve"> </w:t>
      </w:r>
      <w:r w:rsidR="00BD5353">
        <w:rPr>
          <w:rFonts w:hint="cs"/>
          <w:cs/>
        </w:rPr>
        <w:t>เป็นบริษัทผู้ผลิตระบบคอมมอน</w:t>
      </w:r>
      <w:r w:rsidRPr="00715DFE">
        <w:rPr>
          <w:rFonts w:hint="cs"/>
          <w:cs/>
        </w:rPr>
        <w:t xml:space="preserve">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ของกล</w:t>
      </w:r>
      <w:r w:rsidR="008F5455">
        <w:rPr>
          <w:rFonts w:hint="cs"/>
          <w:cs/>
        </w:rPr>
        <w:t>ุ่</w:t>
      </w:r>
      <w:r>
        <w:rPr>
          <w:rFonts w:hint="cs"/>
          <w:cs/>
        </w:rPr>
        <w:t>มเด็นโซ่ทั่วโลก</w:t>
      </w:r>
      <w:r>
        <w:t xml:space="preserve"> </w:t>
      </w:r>
      <w:r w:rsidRPr="00715DFE">
        <w:rPr>
          <w:rFonts w:hint="cs"/>
          <w:cs/>
        </w:rPr>
        <w:t xml:space="preserve">และเป็นผู้ผลิตรายแรกของประเทศไทย </w:t>
      </w:r>
      <w:r w:rsidR="008F5455">
        <w:rPr>
          <w:rFonts w:hint="cs"/>
          <w:cs/>
        </w:rPr>
        <w:t>สิ่</w:t>
      </w:r>
      <w:r w:rsidRPr="00715DFE">
        <w:rPr>
          <w:rFonts w:hint="cs"/>
          <w:cs/>
        </w:rPr>
        <w:t>งที่บริษัทของเราภาคภูมิใจคือ</w:t>
      </w:r>
      <w:r w:rsidR="00BD5353"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</w:t>
      </w:r>
    </w:p>
    <w:p w:rsidR="00922C36" w:rsidRPr="00715DFE" w:rsidRDefault="00922C36" w:rsidP="00BD5353">
      <w:pPr>
        <w:ind w:firstLine="720"/>
      </w:pPr>
      <w:r w:rsidRPr="00715DFE">
        <w:rPr>
          <w:rFonts w:hint="cs"/>
          <w:cs/>
        </w:rPr>
        <w:t xml:space="preserve">ผู้ปฏิบัติสหกิจศึกษาปฏิบัติงานในแผนก </w:t>
      </w:r>
      <w:r w:rsidR="00BD5353">
        <w:t xml:space="preserve">HR </w:t>
      </w:r>
      <w:r w:rsidR="00BD5353">
        <w:rPr>
          <w:rFonts w:hint="cs"/>
          <w:cs/>
        </w:rPr>
        <w:t xml:space="preserve">ส่วนงาน </w:t>
      </w:r>
      <w:r w:rsidR="00BD5353">
        <w:t>HRIS</w:t>
      </w:r>
      <w:r>
        <w:t xml:space="preserve"> </w:t>
      </w:r>
      <w:r>
        <w:rPr>
          <w:rFonts w:hint="cs"/>
          <w:cs/>
        </w:rPr>
        <w:t xml:space="preserve">หรือ </w:t>
      </w:r>
      <w:r w:rsidRPr="008656B5">
        <w:t>human resource information</w:t>
      </w:r>
      <w:r w:rsidR="000920A9">
        <w:t xml:space="preserve"> system</w:t>
      </w:r>
      <w:r>
        <w:t xml:space="preserve"> </w:t>
      </w:r>
      <w:r w:rsidR="00BD5353">
        <w:rPr>
          <w:rFonts w:hint="cs"/>
          <w:cs/>
        </w:rPr>
        <w:t>โดยส่วนงาน</w:t>
      </w:r>
      <w:r w:rsidRPr="00715DFE">
        <w:rPr>
          <w:rFonts w:hint="cs"/>
          <w:cs/>
        </w:rPr>
        <w:t xml:space="preserve"> </w:t>
      </w:r>
      <w:r w:rsidRPr="00715DFE">
        <w:rPr>
          <w:rFonts w:hint="cs"/>
        </w:rPr>
        <w:t xml:space="preserve">HRIS </w:t>
      </w:r>
      <w:r w:rsidRPr="00715DFE">
        <w:rPr>
          <w:rFonts w:hint="cs"/>
          <w:cs/>
        </w:rPr>
        <w:t>เป็น</w:t>
      </w:r>
      <w:r w:rsidR="00BD5353">
        <w:rPr>
          <w:rFonts w:hint="cs"/>
          <w:cs/>
        </w:rPr>
        <w:t>ส่วนงาน</w:t>
      </w:r>
      <w:r w:rsidRPr="00715DFE">
        <w:rPr>
          <w:rFonts w:hint="cs"/>
          <w:cs/>
        </w:rPr>
        <w:t xml:space="preserve">ที่นำระบบสารสนเทศมาปรับใช้กับทรัพยากรมนุษย์ เพื่อจัดการกับปัญหาต่างๆ ของแผนก </w:t>
      </w:r>
      <w:r w:rsidRPr="00715DFE">
        <w:rPr>
          <w:rFonts w:hint="cs"/>
        </w:rPr>
        <w:t xml:space="preserve">HR </w:t>
      </w:r>
      <w:r w:rsidRPr="00715DFE">
        <w:rPr>
          <w:rFonts w:hint="cs"/>
          <w:cs/>
        </w:rPr>
        <w:t>ที่เป็นระบบที่จัดการด้วยมือ</w:t>
      </w:r>
      <w:r w:rsidR="000920A9">
        <w:rPr>
          <w:rFonts w:hint="cs"/>
          <w:cs/>
        </w:rPr>
        <w:t xml:space="preserve"> </w:t>
      </w:r>
      <w:r w:rsidRPr="00715DFE">
        <w:rPr>
          <w:rFonts w:hint="cs"/>
        </w:rPr>
        <w:t xml:space="preserve">(manual) </w:t>
      </w:r>
      <w:r w:rsidRPr="00715DFE">
        <w:rPr>
          <w:rFonts w:hint="cs"/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</w:p>
    <w:p w:rsidR="00922C36" w:rsidRDefault="00922C36" w:rsidP="00922C36">
      <w:pPr>
        <w:pStyle w:val="2"/>
      </w:pPr>
      <w:bookmarkStart w:id="12" w:name="_Toc406412106"/>
      <w:bookmarkStart w:id="13" w:name="_Toc406412542"/>
      <w:bookmarkStart w:id="14" w:name="_Toc406413351"/>
      <w:bookmarkStart w:id="15" w:name="_Toc420265793"/>
      <w:bookmarkStart w:id="16" w:name="_Toc399842558"/>
      <w:bookmarkStart w:id="17" w:name="_Toc531260177"/>
      <w:r w:rsidRPr="00A87D64">
        <w:rPr>
          <w:cs/>
        </w:rPr>
        <w:t>ข้อมูล</w:t>
      </w:r>
      <w:bookmarkEnd w:id="12"/>
      <w:bookmarkEnd w:id="13"/>
      <w:bookmarkEnd w:id="14"/>
      <w:r w:rsidRPr="007E1467">
        <w:rPr>
          <w:cs/>
        </w:rPr>
        <w:t>ของ</w:t>
      </w:r>
      <w:bookmarkEnd w:id="15"/>
      <w:bookmarkEnd w:id="16"/>
      <w:r w:rsidR="00BD5353">
        <w:rPr>
          <w:rFonts w:hint="cs"/>
          <w:cs/>
        </w:rPr>
        <w:t xml:space="preserve"> บริษัท สยาม</w:t>
      </w:r>
      <w:r>
        <w:rPr>
          <w:rFonts w:hint="cs"/>
          <w:cs/>
        </w:rPr>
        <w:t xml:space="preserve">เด็นโซ่ </w:t>
      </w:r>
      <w:r w:rsidRPr="00715DFE">
        <w:rPr>
          <w:rFonts w:hint="cs"/>
          <w:cs/>
        </w:rPr>
        <w:t>แมนูแฟคเจอริ่ง จำกัด</w:t>
      </w:r>
      <w:bookmarkEnd w:id="17"/>
    </w:p>
    <w:p w:rsidR="00922C36" w:rsidRPr="007E1467" w:rsidRDefault="00922C36" w:rsidP="00922C36">
      <w:pPr>
        <w:spacing w:after="0" w:line="240" w:lineRule="auto"/>
        <w:ind w:firstLine="720"/>
        <w:rPr>
          <w:color w:val="FF0000"/>
        </w:rPr>
      </w:pPr>
      <w:r w:rsidRPr="00715DFE">
        <w:rPr>
          <w:rFonts w:hint="cs"/>
          <w:cs/>
        </w:rPr>
        <w:t xml:space="preserve">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</w:t>
      </w:r>
      <w:r w:rsidR="009B6F60">
        <w:rPr>
          <w:rFonts w:hint="cs"/>
          <w:cs/>
        </w:rPr>
        <w:t>องกลุ่</w:t>
      </w:r>
      <w:r w:rsidRPr="00715DFE">
        <w:rPr>
          <w:rFonts w:hint="cs"/>
          <w:cs/>
        </w:rPr>
        <w:t xml:space="preserve">มเด็นโซ่ทั่วโลก และเป็นผู้ผลิตรายแรกของประเทศไทย </w:t>
      </w:r>
    </w:p>
    <w:p w:rsidR="00922C36" w:rsidRPr="00A87D64" w:rsidRDefault="00922C36" w:rsidP="00922C36">
      <w:pPr>
        <w:pStyle w:val="3"/>
      </w:pPr>
      <w:bookmarkStart w:id="18" w:name="_Toc409387113"/>
      <w:bookmarkStart w:id="19" w:name="_Toc410779693"/>
      <w:bookmarkStart w:id="20" w:name="_Toc413338017"/>
      <w:bookmarkStart w:id="21" w:name="_Toc420387288"/>
      <w:bookmarkStart w:id="22" w:name="_Toc420485884"/>
      <w:bookmarkStart w:id="23" w:name="_Toc420525041"/>
      <w:bookmarkStart w:id="24" w:name="_Toc420734851"/>
      <w:bookmarkStart w:id="25" w:name="_Toc420739344"/>
      <w:bookmarkStart w:id="26" w:name="_Toc453667458"/>
      <w:bookmarkStart w:id="27" w:name="_Toc453683017"/>
      <w:bookmarkStart w:id="28" w:name="_Toc453683429"/>
      <w:bookmarkStart w:id="29" w:name="_Toc453683689"/>
      <w:bookmarkStart w:id="30" w:name="_Toc487543077"/>
      <w:r w:rsidRPr="00A87D64">
        <w:rPr>
          <w:cs/>
        </w:rPr>
        <w:t>สถานที่ตั้งสถานประกอบการ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922C36" w:rsidRPr="00124ADF" w:rsidRDefault="00922C36" w:rsidP="00922C36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สยามเด็นโซ่ แมนูแฟคเจอริ่ง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922C36" w:rsidRPr="00124ADF" w:rsidRDefault="00922C36" w:rsidP="008F5455">
      <w:r w:rsidRPr="00124ADF">
        <w:rPr>
          <w:rFonts w:hint="cs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s/>
        </w:rPr>
        <w:t>ผลิตระบบคอมมอนเรลและผลิตหัวฉีดน้ำมันแก๊สโซลีน</w:t>
      </w:r>
    </w:p>
    <w:p w:rsidR="00922C36" w:rsidRPr="00124ADF" w:rsidRDefault="00922C36" w:rsidP="00922C36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แสดงดังภาพที่ 1-1 และแผนที่/แผนภาพที่ตั้งสถานประกอบการ แสดงดังภาพที่ 1-2 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28575" b="19050"/>
            <wp:docPr id="2" name="Picture 2" descr="Description: 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124ADF" w:rsidRDefault="00922C36" w:rsidP="00922C36">
      <w:pPr>
        <w:pStyle w:val="a8"/>
        <w:rPr>
          <w:color w:val="000000"/>
        </w:rPr>
      </w:pPr>
      <w:bookmarkStart w:id="31" w:name="_Toc531257151"/>
      <w:r w:rsidRPr="007E1467">
        <w:rPr>
          <w:cs/>
        </w:rPr>
        <w:t xml:space="preserve">ภาพที่ </w:t>
      </w:r>
      <w:fldSimple w:instr=" STYLEREF 1 \s ">
        <w:r w:rsidR="0050585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505853">
          <w:rPr>
            <w:noProof/>
          </w:rPr>
          <w:t>1</w:t>
        </w:r>
      </w:fldSimple>
      <w:r w:rsidRPr="007E1467">
        <w:rPr>
          <w:cs/>
        </w:rPr>
        <w:t xml:space="preserve">  ตราสัญลักษณ์ของ</w:t>
      </w:r>
      <w:r w:rsidR="000920A9">
        <w:rPr>
          <w:rFonts w:hint="cs"/>
          <w:color w:val="000000"/>
          <w:cs/>
        </w:rPr>
        <w:t>บริษัท สยาม เด็นโซ่</w:t>
      </w:r>
      <w:r w:rsidRPr="00124ADF">
        <w:rPr>
          <w:rFonts w:hint="cs"/>
          <w:color w:val="000000"/>
          <w:cs/>
        </w:rPr>
        <w:t xml:space="preserve"> แมนูแฟคเจอริ่ง จำกัด</w:t>
      </w:r>
      <w:bookmarkEnd w:id="31"/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53100" cy="4314825"/>
            <wp:effectExtent l="19050" t="19050" r="19050" b="28575"/>
            <wp:docPr id="3" name="Picture 3" descr="Description: 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8"/>
      </w:pPr>
      <w:bookmarkStart w:id="32" w:name="_Toc531257152"/>
      <w:r w:rsidRPr="007E1467">
        <w:rPr>
          <w:cs/>
        </w:rPr>
        <w:t xml:space="preserve">ภาพที่ </w:t>
      </w:r>
      <w:fldSimple w:instr=" STYLEREF 1 \s ">
        <w:r w:rsidR="0050585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505853">
          <w:rPr>
            <w:noProof/>
          </w:rPr>
          <w:t>2</w:t>
        </w:r>
      </w:fldSimple>
      <w:r w:rsidRPr="007E1467">
        <w:rPr>
          <w:cs/>
        </w:rPr>
        <w:t xml:space="preserve">  </w:t>
      </w:r>
      <w:r w:rsidRPr="00124ADF">
        <w:rPr>
          <w:color w:val="000000"/>
          <w:cs/>
        </w:rPr>
        <w:t>แผนที่ตั้ง</w:t>
      </w:r>
      <w:r w:rsidRPr="00124ADF">
        <w:rPr>
          <w:rFonts w:hint="cs"/>
          <w:color w:val="000000"/>
          <w:cs/>
        </w:rPr>
        <w:t>บริษัท สยาม เด็นโซ่ แมนูแฟคเจอริ่ง</w:t>
      </w:r>
      <w:bookmarkEnd w:id="32"/>
      <w:r>
        <w:t xml:space="preserve"> </w:t>
      </w:r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keepNext/>
        <w:spacing w:line="240" w:lineRule="auto"/>
      </w:pPr>
      <w:r>
        <w:rPr>
          <w:noProof/>
        </w:rPr>
        <w:drawing>
          <wp:inline distT="0" distB="0" distL="0" distR="0">
            <wp:extent cx="5867400" cy="4524375"/>
            <wp:effectExtent l="19050" t="19050" r="19050" b="28575"/>
            <wp:docPr id="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524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3D798E" w:rsidRDefault="00922C36" w:rsidP="00922C36">
      <w:pPr>
        <w:pStyle w:val="a8"/>
        <w:rPr>
          <w:color w:val="FF0000"/>
        </w:rPr>
      </w:pPr>
      <w:bookmarkStart w:id="33" w:name="_Toc531257153"/>
      <w:r w:rsidRPr="007E1467">
        <w:rPr>
          <w:cs/>
        </w:rPr>
        <w:t xml:space="preserve">ภาพที่ </w:t>
      </w:r>
      <w:fldSimple w:instr=" STYLEREF 1 \s ">
        <w:r w:rsidR="00505853">
          <w:rPr>
            <w:noProof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505853">
          <w:rPr>
            <w:noProof/>
          </w:rPr>
          <w:t>3</w:t>
        </w:r>
      </w:fldSimple>
      <w:r>
        <w:rPr>
          <w:cs/>
        </w:rPr>
        <w:t xml:space="preserve"> </w:t>
      </w:r>
      <w:r w:rsidRPr="00124ADF">
        <w:rPr>
          <w:color w:val="000000"/>
          <w:cs/>
        </w:rPr>
        <w:t>โครงสร้างการบริหารของ</w:t>
      </w:r>
      <w:r w:rsidRPr="00124ADF">
        <w:rPr>
          <w:rFonts w:hint="cs"/>
          <w:color w:val="000000"/>
          <w:cs/>
        </w:rPr>
        <w:t>บริษัท</w:t>
      </w:r>
      <w:bookmarkEnd w:id="33"/>
    </w:p>
    <w:p w:rsidR="00922C36" w:rsidRPr="007E1467" w:rsidRDefault="00922C36" w:rsidP="00922C36">
      <w:pPr>
        <w:pStyle w:val="3"/>
        <w:rPr>
          <w:color w:val="FF0000"/>
        </w:rPr>
      </w:pPr>
      <w:bookmarkStart w:id="34" w:name="_Toc409752696"/>
      <w:bookmarkStart w:id="35" w:name="_Toc409753108"/>
      <w:bookmarkStart w:id="36" w:name="_Toc416273301"/>
      <w:bookmarkStart w:id="37" w:name="_Toc416341099"/>
      <w:bookmarkStart w:id="38" w:name="_Toc420265796"/>
      <w:bookmarkStart w:id="39" w:name="_Toc420387289"/>
      <w:bookmarkStart w:id="40" w:name="_Toc420485885"/>
      <w:bookmarkStart w:id="41" w:name="_Toc420525042"/>
      <w:bookmarkStart w:id="42" w:name="_Toc420734852"/>
      <w:bookmarkStart w:id="43" w:name="_Toc420739345"/>
      <w:bookmarkStart w:id="44" w:name="_Toc453667459"/>
      <w:bookmarkStart w:id="45" w:name="_Toc453683018"/>
      <w:bookmarkStart w:id="46" w:name="_Toc453683430"/>
      <w:bookmarkStart w:id="47" w:name="_Toc453683690"/>
      <w:bookmarkStart w:id="48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r w:rsidRPr="00715DFE">
        <w:rPr>
          <w:rFonts w:hint="cs"/>
          <w:cs/>
        </w:rPr>
        <w:t>แมนูแฟคเจอริ่ง จำกัด</w:t>
      </w:r>
    </w:p>
    <w:p w:rsidR="00922C36" w:rsidRDefault="00922C36" w:rsidP="00922C36">
      <w:pPr>
        <w:ind w:firstLine="720"/>
      </w:pPr>
      <w:r>
        <w:rPr>
          <w:cs/>
        </w:rPr>
        <w:t>บริษัท สยามเด็นโซ่ แมนูแฟคเจอริ่ง จำกัด เป็นผู้ผลิตระบบคอมมอนเรล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 w:rsidR="00D61125">
        <w:rPr>
          <w:cs/>
        </w:rPr>
        <w:t>ของก</w:t>
      </w:r>
      <w:r w:rsidR="00D61125">
        <w:rPr>
          <w:rFonts w:hint="cs"/>
          <w:cs/>
        </w:rPr>
        <w:t>ลุ่</w:t>
      </w:r>
      <w:r>
        <w:rPr>
          <w:cs/>
        </w:rPr>
        <w:t>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922C36" w:rsidRDefault="00922C36" w:rsidP="00922C36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922C36" w:rsidRDefault="00922C36" w:rsidP="00922C36">
      <w:pPr>
        <w:pStyle w:val="3"/>
        <w:rPr>
          <w:b w:val="0"/>
          <w:bCs w:val="0"/>
          <w:sz w:val="32"/>
          <w:szCs w:val="32"/>
        </w:rPr>
      </w:pPr>
      <w:bookmarkStart w:id="49" w:name="_Toc409387116"/>
      <w:bookmarkStart w:id="50" w:name="_Toc410779696"/>
      <w:bookmarkStart w:id="51" w:name="_Toc413338020"/>
      <w:bookmarkStart w:id="52" w:name="_Toc420387290"/>
      <w:bookmarkStart w:id="53" w:name="_Toc420485886"/>
      <w:bookmarkStart w:id="54" w:name="_Toc420525043"/>
      <w:bookmarkStart w:id="55" w:name="_Toc420734853"/>
      <w:bookmarkStart w:id="56" w:name="_Toc420739346"/>
      <w:bookmarkStart w:id="57" w:name="_Toc453667460"/>
      <w:bookmarkStart w:id="58" w:name="_Toc453683019"/>
      <w:bookmarkStart w:id="59" w:name="_Toc453683431"/>
      <w:bookmarkStart w:id="60" w:name="_Toc453683691"/>
      <w:bookmarkStart w:id="61" w:name="_Toc487543079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>
        <w:rPr>
          <w:cs/>
        </w:rPr>
        <w:br w:type="page"/>
      </w:r>
      <w:r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922C36" w:rsidRDefault="00922C36" w:rsidP="00922C36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>
        <w:t xml:space="preserve"> </w:t>
      </w:r>
      <w:r>
        <w:rPr>
          <w:rFonts w:hint="cs"/>
          <w:cs/>
        </w:rPr>
        <w:t>โดยงานที่ได้รับมอบหมาย คือ พัฒนาระบบห้องสมุด โดยส่วนงานที่ได้รับมอบมีดังนี้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922C36" w:rsidRPr="007761F7" w:rsidRDefault="00922C36" w:rsidP="00922C36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922C36" w:rsidRDefault="00922C36" w:rsidP="00922C36">
      <w:pPr>
        <w:pStyle w:val="3"/>
      </w:pPr>
      <w:bookmarkStart w:id="62" w:name="_Toc409387117"/>
      <w:bookmarkStart w:id="63" w:name="_Toc410779697"/>
      <w:bookmarkStart w:id="64" w:name="_Toc413338021"/>
      <w:bookmarkStart w:id="65" w:name="_Toc420387291"/>
      <w:bookmarkStart w:id="66" w:name="_Toc420485887"/>
      <w:bookmarkStart w:id="67" w:name="_Toc420525044"/>
      <w:bookmarkStart w:id="68" w:name="_Toc420734854"/>
      <w:bookmarkStart w:id="69" w:name="_Toc420739347"/>
      <w:bookmarkStart w:id="70" w:name="_Toc453667461"/>
      <w:bookmarkStart w:id="71" w:name="_Toc453683020"/>
      <w:bookmarkStart w:id="72" w:name="_Toc453683432"/>
      <w:bookmarkStart w:id="73" w:name="_Toc453683692"/>
      <w:bookmarkStart w:id="74" w:name="_Toc487543080"/>
      <w:r w:rsidRPr="007E1467">
        <w:rPr>
          <w:cs/>
        </w:rPr>
        <w:t>ข้อมูลพนักงานที่ปรึกษา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:rsidR="00922C36" w:rsidRDefault="00922C36" w:rsidP="00922C36">
      <w:pPr>
        <w:ind w:left="720"/>
      </w:pPr>
      <w:r w:rsidRPr="003D798E">
        <w:t xml:space="preserve">Ms.Kantima Hattharak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922C36" w:rsidRPr="007761F7" w:rsidRDefault="00922C36" w:rsidP="00922C36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922C36" w:rsidRPr="007E1467" w:rsidRDefault="00922C36" w:rsidP="00922C36">
      <w:pPr>
        <w:pStyle w:val="3"/>
      </w:pPr>
      <w:bookmarkStart w:id="75" w:name="_Toc409387123"/>
      <w:bookmarkStart w:id="76" w:name="_Toc410779703"/>
      <w:bookmarkStart w:id="77" w:name="_Toc413338023"/>
      <w:bookmarkStart w:id="78" w:name="_Toc420387293"/>
      <w:bookmarkStart w:id="79" w:name="_Toc420485889"/>
      <w:bookmarkStart w:id="80" w:name="_Toc420525046"/>
      <w:bookmarkStart w:id="81" w:name="_Toc420734856"/>
      <w:bookmarkStart w:id="82" w:name="_Toc420739349"/>
      <w:bookmarkStart w:id="83" w:name="_Toc453667463"/>
      <w:bookmarkStart w:id="84" w:name="_Toc453683022"/>
      <w:bookmarkStart w:id="85" w:name="_Toc453683434"/>
      <w:bookmarkStart w:id="86" w:name="_Toc453683694"/>
      <w:bookmarkStart w:id="87" w:name="_Toc487543082"/>
      <w:r w:rsidRPr="007E1467">
        <w:rPr>
          <w:cs/>
        </w:rPr>
        <w:t>ระยะเวลาการปฏิบัติงาน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:rsidR="0082621B" w:rsidRPr="0082621B" w:rsidRDefault="00922C36" w:rsidP="0082621B">
      <w:pPr>
        <w:spacing w:before="0" w:after="0" w:line="240" w:lineRule="auto"/>
        <w:ind w:firstLine="720"/>
        <w:rPr>
          <w:color w:val="FF0000"/>
          <w:cs/>
        </w:rPr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82621B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  <w:r w:rsidR="0082621B">
        <w:rPr>
          <w:rFonts w:hint="cs"/>
          <w:color w:val="FF0000"/>
          <w:cs/>
        </w:rPr>
        <w:t xml:space="preserve"> </w:t>
      </w:r>
      <w:r w:rsidR="0082621B" w:rsidRPr="0082621B">
        <w:rPr>
          <w:rFonts w:hint="cs"/>
          <w:cs/>
        </w:rPr>
        <w:t xml:space="preserve">แต่ผู้ปฏิบัติสหกิจศึกษาได้เริ่มปฏิบัติสหกิจตั้งแต่ </w:t>
      </w:r>
      <w:r w:rsidR="0082621B" w:rsidRPr="0082621B">
        <w:t xml:space="preserve"> 16 </w:t>
      </w:r>
      <w:r w:rsidR="0082621B" w:rsidRPr="0082621B">
        <w:rPr>
          <w:rFonts w:hint="cs"/>
          <w:cs/>
        </w:rPr>
        <w:t xml:space="preserve">กรกฏาคม </w:t>
      </w:r>
      <w:r w:rsidR="0082621B" w:rsidRPr="007761F7">
        <w:rPr>
          <w:cs/>
        </w:rPr>
        <w:t>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 w:rsidRPr="007761F7">
        <w:rPr>
          <w:cs/>
        </w:rPr>
        <w:t xml:space="preserve"> ถึงวันที่ </w:t>
      </w:r>
      <w:r w:rsidR="0082621B">
        <w:t>21</w:t>
      </w:r>
      <w:r w:rsidR="0082621B" w:rsidRPr="007761F7">
        <w:rPr>
          <w:cs/>
        </w:rPr>
        <w:t xml:space="preserve"> พฤศจิกายน 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>
        <w:rPr>
          <w:rFonts w:hint="cs"/>
          <w:color w:val="FF0000"/>
          <w:cs/>
        </w:rPr>
        <w:t xml:space="preserve"> </w:t>
      </w:r>
      <w:r w:rsidR="0082621B" w:rsidRPr="007761F7">
        <w:rPr>
          <w:cs/>
        </w:rPr>
        <w:t>รวมทั้งสิ้นเป็นระยะเวลา 4 เดือน</w:t>
      </w:r>
      <w:r w:rsidR="0082621B">
        <w:rPr>
          <w:rFonts w:hint="cs"/>
          <w:cs/>
        </w:rPr>
        <w:t>ครึ่ง</w:t>
      </w:r>
      <w:r w:rsidR="0082621B">
        <w:rPr>
          <w:cs/>
        </w:rPr>
        <w:t xml:space="preserve"> จำนวน 1</w:t>
      </w:r>
      <w:r w:rsidR="0082621B">
        <w:t>8</w:t>
      </w:r>
      <w:r w:rsidR="0082621B" w:rsidRPr="007761F7">
        <w:rPr>
          <w:cs/>
        </w:rPr>
        <w:t xml:space="preserve"> สัปดาห์</w:t>
      </w:r>
    </w:p>
    <w:p w:rsidR="00922C36" w:rsidRPr="007761F7" w:rsidRDefault="00922C36" w:rsidP="00922C36">
      <w:pPr>
        <w:rPr>
          <w:cs/>
        </w:rPr>
      </w:pPr>
    </w:p>
    <w:p w:rsidR="00922C36" w:rsidRPr="007E1467" w:rsidRDefault="00922C36" w:rsidP="00922C36">
      <w:pPr>
        <w:pStyle w:val="2"/>
      </w:pPr>
      <w:bookmarkStart w:id="88" w:name="_Toc420265805"/>
      <w:bookmarkStart w:id="89" w:name="_Toc531260178"/>
      <w:r w:rsidRPr="007E1467">
        <w:rPr>
          <w:cs/>
        </w:rPr>
        <w:lastRenderedPageBreak/>
        <w:t>ปัญหาหรือความจำเป็นในการปฏิบัติงานสหกิจศึกษา</w:t>
      </w:r>
      <w:bookmarkEnd w:id="88"/>
      <w:bookmarkEnd w:id="89"/>
    </w:p>
    <w:p w:rsidR="00922C36" w:rsidRDefault="00922C36" w:rsidP="008F5455">
      <w:pPr>
        <w:ind w:firstLine="720"/>
      </w:pPr>
      <w:bookmarkStart w:id="90" w:name="_Toc399842561"/>
      <w:r>
        <w:rPr>
          <w:cs/>
        </w:rPr>
        <w:t xml:space="preserve">บริษัทสยามเด็นโซ่ แมนูแฟคเจอริ่ง จำกัด 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>
        <w:t xml:space="preserve">3 </w:t>
      </w:r>
      <w:r>
        <w:rPr>
          <w:cs/>
        </w:rPr>
        <w:t>ของกลุ่มเด็นโซ่ทั่วโลก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ซึ่งผู้ปฏิบัติสหกิจศึกษาปฏิบัติงานในแผนก</w:t>
      </w:r>
      <w:r w:rsidR="008F5455">
        <w:t xml:space="preserve"> </w:t>
      </w:r>
      <w:r>
        <w:t xml:space="preserve">HUMAN RESOURCE INFORMATION SYSTEM (HRIS) </w:t>
      </w:r>
    </w:p>
    <w:p w:rsidR="00922C36" w:rsidRDefault="00922C36" w:rsidP="008F5455">
      <w:pPr>
        <w:ind w:firstLine="720"/>
      </w:pPr>
      <w:r>
        <w:rPr>
          <w:cs/>
        </w:rPr>
        <w:t xml:space="preserve">โดยแผนก </w:t>
      </w:r>
      <w:r>
        <w:t xml:space="preserve">HRIS </w:t>
      </w:r>
      <w:r>
        <w:rPr>
          <w:cs/>
        </w:rPr>
        <w:t>เป็นแผนกที่นำระบบสารสนเทศมาปรับใช้กับทรัพยากรมนุษย์ เพื่อจัดการกับปัญหาต่างๆ ของแผนก</w:t>
      </w:r>
      <w:r>
        <w:t xml:space="preserve"> HR </w:t>
      </w:r>
      <w:r>
        <w:rPr>
          <w:cs/>
        </w:rPr>
        <w:t>เป็นระบบที่จัดการด้วยมือ</w:t>
      </w:r>
      <w:r>
        <w:t xml:space="preserve"> (manual) </w:t>
      </w:r>
      <w:r>
        <w:rPr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  <w:r>
        <w:t xml:space="preserve"> </w:t>
      </w:r>
    </w:p>
    <w:p w:rsidR="00922C36" w:rsidRDefault="00922C36" w:rsidP="008F5455">
      <w:pPr>
        <w:ind w:firstLine="720"/>
      </w:pPr>
      <w:r>
        <w:rPr>
          <w:cs/>
        </w:rPr>
        <w:t>ซึ่งผู้ปฏิบัตสหกิจศึกษาได้รับมอบหมายงานในการพัฒนาระบบห้องสมุด หรือ</w:t>
      </w:r>
      <w:r>
        <w:t xml:space="preserve">LMS (Library management system) </w:t>
      </w:r>
      <w:r>
        <w:rPr>
          <w:cs/>
        </w:rPr>
        <w:t xml:space="preserve">จากการที่ผู้ปฏิบัติสหกิจได้เข้ารับการทำงาน ได้เล็งเห็น </w:t>
      </w:r>
    </w:p>
    <w:p w:rsidR="00922C36" w:rsidRDefault="00922C36" w:rsidP="00922C36">
      <w:pPr>
        <w:rPr>
          <w:rFonts w:eastAsia="CordiaUPC"/>
        </w:rPr>
      </w:pPr>
      <w:r>
        <w:rPr>
          <w:cs/>
        </w:rPr>
        <w:t>ปัญหาในการพัฒนาระบบดังนี้</w:t>
      </w:r>
      <w:r w:rsidRPr="00196463">
        <w:rPr>
          <w:rFonts w:eastAsia="CordiaUPC" w:hint="cs"/>
        </w:rPr>
        <w:t xml:space="preserve"> </w:t>
      </w:r>
      <w:r w:rsidRPr="00196463">
        <w:rPr>
          <w:rFonts w:eastAsia="CordiaUPC" w:hint="cs"/>
          <w:cs/>
        </w:rPr>
        <w:t xml:space="preserve">เครื่องมือต่างๆ ที่จำกัด </w:t>
      </w:r>
      <w:r>
        <w:rPr>
          <w:rFonts w:eastAsia="CordiaUPC" w:hint="cs"/>
          <w:cs/>
        </w:rPr>
        <w:t xml:space="preserve">เข่น </w:t>
      </w:r>
    </w:p>
    <w:p w:rsidR="00922C36" w:rsidRPr="00B966C3" w:rsidRDefault="00922C36" w:rsidP="00922C36">
      <w:pPr>
        <w:ind w:firstLine="720"/>
      </w:pPr>
      <w:r>
        <w:rPr>
          <w:rFonts w:eastAsia="CordiaUPC"/>
        </w:rPr>
        <w:t xml:space="preserve">- code editor </w:t>
      </w:r>
      <w:r>
        <w:rPr>
          <w:rFonts w:eastAsia="CordiaUPC" w:hint="cs"/>
          <w:cs/>
        </w:rPr>
        <w:t xml:space="preserve">ที่ใช้ก็จะเป็น </w:t>
      </w:r>
      <w:r>
        <w:rPr>
          <w:rFonts w:eastAsia="CordiaUPC"/>
        </w:rPr>
        <w:t xml:space="preserve">notepad++ </w:t>
      </w:r>
      <w:r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>
        <w:rPr>
          <w:rFonts w:eastAsia="CordiaUPC"/>
        </w:rPr>
        <w:t>autocomplete</w:t>
      </w:r>
    </w:p>
    <w:p w:rsidR="00922C36" w:rsidRDefault="00922C36" w:rsidP="00922C3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ฟังค์ขั่นบางอย่างไม่สามารถทำงานได้</w:t>
      </w:r>
    </w:p>
    <w:p w:rsidR="00922C36" w:rsidRPr="00196463" w:rsidRDefault="00922C36" w:rsidP="00922C3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บางเว็บไวต์ไม่สามารถเข้าถึงได้</w:t>
      </w:r>
    </w:p>
    <w:p w:rsidR="00922C36" w:rsidRPr="007E1467" w:rsidRDefault="00922C36" w:rsidP="00922C36">
      <w:pPr>
        <w:pStyle w:val="2"/>
      </w:pPr>
      <w:bookmarkStart w:id="91" w:name="_Toc531260179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90"/>
      <w:bookmarkEnd w:id="91"/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92" w:name="_Toc420265807"/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เพื่อพัฒนาระบบการจัดการห้องสมุด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เพื่อพัฒนาศักยภาพในการทำงาน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601AA" w:rsidRDefault="00F601AA" w:rsidP="00F601AA">
      <w:pPr>
        <w:pStyle w:val="2"/>
      </w:pPr>
      <w:bookmarkStart w:id="93" w:name="_Toc531260180"/>
      <w:r w:rsidRPr="007E1467">
        <w:rPr>
          <w:cs/>
        </w:rPr>
        <w:t>เครื่องมือ</w:t>
      </w:r>
      <w:r w:rsidR="009230A1">
        <w:rPr>
          <w:rFonts w:hint="cs"/>
          <w:cs/>
        </w:rPr>
        <w:t>ที่ใช้ในการพัฒนา</w:t>
      </w:r>
      <w:bookmarkEnd w:id="93"/>
    </w:p>
    <w:p w:rsidR="00F601AA" w:rsidRDefault="00F601AA" w:rsidP="00F601AA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F601AA" w:rsidRDefault="00F601AA" w:rsidP="00F601AA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F601AA" w:rsidRPr="00360197" w:rsidRDefault="00F601AA" w:rsidP="00F601AA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F601AA" w:rsidRPr="007E1467" w:rsidRDefault="00F601AA">
      <w:pPr>
        <w:pStyle w:val="3"/>
        <w:rPr>
          <w:ins w:id="94" w:author="Pahommie" w:date="2014-11-05T16:15:00Z"/>
        </w:rPr>
        <w:pPrChange w:id="95" w:author="Pahommie" w:date="2014-11-05T16:15:00Z">
          <w:pPr/>
        </w:pPrChange>
      </w:pPr>
      <w:ins w:id="96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del w:id="97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F601AA" w:rsidRDefault="00F601AA">
      <w:pPr>
        <w:spacing w:line="240" w:lineRule="auto"/>
        <w:ind w:firstLine="720"/>
        <w:pPrChange w:id="98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F601AA" w:rsidRDefault="00F601AA" w:rsidP="00F601AA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F601AA" w:rsidRDefault="00F601AA" w:rsidP="00F601AA">
      <w:pPr>
        <w:spacing w:line="240" w:lineRule="auto"/>
        <w:ind w:firstLine="720"/>
      </w:pPr>
      <w:r>
        <w:lastRenderedPageBreak/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F601AA" w:rsidRDefault="00F601AA" w:rsidP="00F601AA">
      <w:pPr>
        <w:spacing w:line="240" w:lineRule="auto"/>
        <w:ind w:firstLine="720"/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F601AA" w:rsidRPr="009F196B" w:rsidRDefault="00F601AA" w:rsidP="00F601AA">
      <w:pPr>
        <w:spacing w:line="240" w:lineRule="auto"/>
        <w:ind w:firstLine="720"/>
        <w:rPr>
          <w:cs/>
        </w:rPr>
      </w:pPr>
    </w:p>
    <w:p w:rsidR="00F601AA" w:rsidRPr="009F196B" w:rsidRDefault="00F601AA">
      <w:pPr>
        <w:pStyle w:val="3"/>
        <w:pPrChange w:id="99" w:author="Pahommie" w:date="2014-11-05T17:47:00Z">
          <w:pPr/>
        </w:pPrChange>
      </w:pPr>
      <w:r w:rsidRPr="007E1467">
        <w:rPr>
          <w:cs/>
        </w:rPr>
        <w:t>ซอฟต์แวร์ที่ใช้ในการพัฒนา</w:t>
      </w:r>
      <w:del w:id="100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F601AA" w:rsidRPr="00AF4FAC" w:rsidRDefault="00F601AA" w:rsidP="00F601AA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101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F601AA" w:rsidRPr="007E1467" w:rsidRDefault="00F601AA" w:rsidP="00F601AA">
      <w:pPr>
        <w:spacing w:line="240" w:lineRule="auto"/>
        <w:ind w:firstLine="720"/>
        <w:rPr>
          <w:ins w:id="102" w:author="Pahommie" w:date="2014-11-05T15:16:00Z"/>
        </w:rPr>
      </w:pPr>
      <w:r w:rsidRPr="00AF4FAC">
        <w:t xml:space="preserve">phpMyAdmin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del w:id="103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2"/>
      </w:pPr>
      <w:bookmarkStart w:id="104" w:name="_Toc531260181"/>
      <w:r w:rsidRPr="007E1467">
        <w:rPr>
          <w:cs/>
        </w:rPr>
        <w:t>ขอบเขตของงานสหกิจศึกษาและข้อจำกัดของปัญหา</w:t>
      </w:r>
      <w:bookmarkEnd w:id="92"/>
      <w:bookmarkEnd w:id="104"/>
    </w:p>
    <w:p w:rsidR="00922C36" w:rsidRPr="00196463" w:rsidRDefault="00922C36" w:rsidP="00922C3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ส่วนนี้จะกล่าวถึงขอบเขตการปฏิบัติงานสหกิจศึกษาเพียงเนื้อหาคร่าว ๆผู้ปฏิบัติสหกิจศึกษาได้รับมอบหมายงานให้พัฒนาระบบการจัดการห้องสมุด</w:t>
      </w:r>
      <w:r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922C36" w:rsidRPr="007E1467" w:rsidRDefault="00922C36" w:rsidP="00922C36">
      <w:pPr>
        <w:spacing w:line="240" w:lineRule="auto"/>
        <w:ind w:firstLine="720"/>
        <w:rPr>
          <w:cs/>
        </w:rPr>
      </w:pPr>
      <w:r w:rsidRPr="00196463">
        <w:rPr>
          <w:cs/>
        </w:rPr>
        <w:lastRenderedPageBreak/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922C36" w:rsidRPr="007E1467" w:rsidRDefault="00922C36" w:rsidP="00922C36">
      <w:pPr>
        <w:pStyle w:val="3"/>
        <w:rPr>
          <w:ins w:id="105" w:author="Pahommie" w:date="2014-11-07T11:11:00Z"/>
        </w:rPr>
      </w:pPr>
      <w:bookmarkStart w:id="106" w:name="_Toc409752707"/>
      <w:bookmarkStart w:id="107" w:name="_Toc409753119"/>
      <w:bookmarkStart w:id="108" w:name="_Toc416273314"/>
      <w:bookmarkStart w:id="109" w:name="_Toc416341112"/>
      <w:bookmarkStart w:id="110" w:name="_Toc420265808"/>
      <w:bookmarkStart w:id="111" w:name="_Toc420387301"/>
      <w:bookmarkStart w:id="112" w:name="_Toc420485897"/>
      <w:bookmarkStart w:id="113" w:name="_Toc420525054"/>
      <w:bookmarkStart w:id="114" w:name="_Toc420734864"/>
      <w:bookmarkStart w:id="115" w:name="_Toc420739357"/>
      <w:bookmarkStart w:id="116" w:name="_Toc453667469"/>
      <w:bookmarkStart w:id="117" w:name="_Toc453683028"/>
      <w:bookmarkStart w:id="118" w:name="_Toc453683440"/>
      <w:bookmarkStart w:id="119" w:name="_Toc453683700"/>
      <w:bookmarkStart w:id="120" w:name="_Toc487543088"/>
      <w:r w:rsidRPr="007E1467">
        <w:rPr>
          <w:cs/>
        </w:rPr>
        <w:t>ขอบเขตของระบบหรือส่วนของระบบ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Pr="00196463">
        <w:rPr>
          <w:rFonts w:hint="cs"/>
          <w:cs/>
        </w:rPr>
        <w:t>จัดการห้องสมุด</w:t>
      </w:r>
    </w:p>
    <w:p w:rsidR="00922C36" w:rsidRDefault="00922C36" w:rsidP="00922C36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922C36" w:rsidRDefault="00922C36" w:rsidP="00922C36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2.สแกนบาร์โค๊ด เพื่อทำการยืม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2.สแกนบาร์โค๊ด เพื่อทำการคืน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lastRenderedPageBreak/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เป็นมอดูลที่ใช้ในการเพิ่มข้อมูลพื้นฐานต่างๆของระบบจัดการห้องสมุด โดยข้อมูลประกอบไปด้วย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922C36" w:rsidRDefault="00922C36" w:rsidP="00922C36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</w:p>
    <w:p w:rsidR="00922C36" w:rsidRDefault="00922C36" w:rsidP="00922C36">
      <w:r>
        <w:rPr>
          <w:cs/>
        </w:rPr>
        <w:br w:type="page"/>
      </w:r>
      <w:r>
        <w:rPr>
          <w:rFonts w:hint="cs"/>
          <w:cs/>
        </w:rPr>
        <w:lastRenderedPageBreak/>
        <w:t>4.มอดูลรายงาน</w:t>
      </w:r>
    </w:p>
    <w:p w:rsidR="00922C36" w:rsidRDefault="00922C36" w:rsidP="00CA1F6E">
      <w:pPr>
        <w:ind w:firstLine="720"/>
      </w:pPr>
      <w:r>
        <w:rPr>
          <w:rFonts w:hint="cs"/>
          <w:cs/>
        </w:rPr>
        <w:t xml:space="preserve">เป็นมอดูลที่แสดงรายงานต่างๆในรูปแบบ ไฟล์ </w:t>
      </w:r>
      <w:r>
        <w:t xml:space="preserve">excel </w:t>
      </w:r>
      <w:r>
        <w:rPr>
          <w:rFonts w:hint="cs"/>
          <w:cs/>
        </w:rPr>
        <w:t>โดยรายงานจจะประกอบไปด้วย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 รายงานการค้างส่ง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 รายงานหนังสือที่ถูกยืมมากที่สุด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  รายงานผู้ที่ยืมหนังสือมากที่สุด</w:t>
      </w:r>
    </w:p>
    <w:p w:rsidR="00922C36" w:rsidRPr="007E1467" w:rsidDel="00C54319" w:rsidRDefault="00922C36" w:rsidP="00922C36">
      <w:pPr>
        <w:ind w:left="720"/>
        <w:rPr>
          <w:del w:id="121" w:author="Pahommie" w:date="2014-11-07T11:11:00Z"/>
          <w:cs/>
        </w:rPr>
      </w:pPr>
      <w:bookmarkStart w:id="122" w:name="_Toc530979348"/>
      <w:bookmarkStart w:id="123" w:name="_Toc530980561"/>
      <w:bookmarkStart w:id="124" w:name="_Toc530983376"/>
      <w:bookmarkStart w:id="125" w:name="_Toc531256973"/>
      <w:bookmarkStart w:id="126" w:name="_Toc531260182"/>
      <w:bookmarkEnd w:id="122"/>
      <w:bookmarkEnd w:id="123"/>
      <w:bookmarkEnd w:id="124"/>
      <w:bookmarkEnd w:id="125"/>
      <w:bookmarkEnd w:id="126"/>
    </w:p>
    <w:p w:rsidR="00922C36" w:rsidRPr="007E1467" w:rsidRDefault="00922C36" w:rsidP="00922C36">
      <w:pPr>
        <w:pStyle w:val="2"/>
      </w:pPr>
      <w:bookmarkStart w:id="127" w:name="_Toc420265817"/>
      <w:bookmarkStart w:id="128" w:name="_Toc531260183"/>
      <w:r w:rsidRPr="007E1467">
        <w:rPr>
          <w:cs/>
        </w:rPr>
        <w:t>แผนใน</w:t>
      </w:r>
      <w:bookmarkEnd w:id="127"/>
      <w:r w:rsidRPr="007E1467">
        <w:rPr>
          <w:cs/>
        </w:rPr>
        <w:t>การปฏิบัติงานสหกิจศึกษา</w:t>
      </w:r>
      <w:bookmarkEnd w:id="128"/>
    </w:p>
    <w:p w:rsidR="00922C36" w:rsidRDefault="00922C36" w:rsidP="00922C36">
      <w:pPr>
        <w:pStyle w:val="ae"/>
      </w:pPr>
      <w:bookmarkStart w:id="129" w:name="_Toc420526494"/>
      <w:bookmarkStart w:id="130" w:name="_Toc420530166"/>
      <w:bookmarkStart w:id="131" w:name="_Toc420530185"/>
      <w:bookmarkStart w:id="132" w:name="_Toc420530461"/>
      <w:bookmarkStart w:id="133" w:name="_Toc420530480"/>
      <w:bookmarkStart w:id="134" w:name="_Toc420530499"/>
      <w:bookmarkStart w:id="135" w:name="_Toc420530518"/>
      <w:bookmarkStart w:id="136" w:name="_Toc420542593"/>
      <w:bookmarkStart w:id="137" w:name="_Toc420543124"/>
      <w:bookmarkStart w:id="138" w:name="_Toc420543186"/>
      <w:bookmarkStart w:id="139" w:name="_Toc424818439"/>
      <w:bookmarkStart w:id="140" w:name="_Toc531209878"/>
      <w:r w:rsidRPr="007E1467">
        <w:rPr>
          <w:cs/>
        </w:rPr>
        <w:t xml:space="preserve">ตารางที่ </w:t>
      </w:r>
      <w:fldSimple w:instr=" STYLEREF 1 \s ">
        <w:r w:rsidR="00505853">
          <w:rPr>
            <w:noProof/>
          </w:rPr>
          <w:t>1</w:t>
        </w:r>
      </w:fldSimple>
      <w:r w:rsidR="00C454E1">
        <w:rPr>
          <w:cs/>
        </w:rPr>
        <w:noBreakHyphen/>
      </w:r>
      <w:fldSimple w:instr=" SEQ ตารางที่ \* ARABIC \s 1 ">
        <w:r w:rsidR="00505853">
          <w:rPr>
            <w:noProof/>
          </w:rPr>
          <w:t>1</w:t>
        </w:r>
      </w:fldSimple>
      <w:r w:rsidRPr="007E1467">
        <w:rPr>
          <w:cs/>
        </w:rPr>
        <w:t xml:space="preserve">  แผนปฏิบัติงานสหกิจศึกษา ครั้งที่ 1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4328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67"/>
        <w:gridCol w:w="236"/>
      </w:tblGrid>
      <w:tr w:rsidR="00922C36" w:rsidRPr="00B34504" w:rsidTr="00922C36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922C36" w:rsidRPr="00B34504" w:rsidTr="00922C36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922C36" w:rsidRPr="008011AA" w:rsidRDefault="00922C36" w:rsidP="00922C36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922C36" w:rsidRPr="00B34504" w:rsidTr="00922C36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</w:tbl>
    <w:p w:rsidR="00922C36" w:rsidRPr="007E1467" w:rsidRDefault="00922C36" w:rsidP="00922C36">
      <w:pPr>
        <w:pStyle w:val="ae"/>
      </w:pPr>
    </w:p>
    <w:p w:rsidR="00922C36" w:rsidRPr="007E1467" w:rsidRDefault="00922C36" w:rsidP="00922C36">
      <w:pPr>
        <w:pStyle w:val="2"/>
      </w:pPr>
      <w:bookmarkStart w:id="141" w:name="_Toc420265823"/>
      <w:bookmarkStart w:id="142" w:name="_Toc531260184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141"/>
      <w:bookmarkEnd w:id="142"/>
    </w:p>
    <w:p w:rsidR="00922C36" w:rsidRPr="001E2836" w:rsidRDefault="00922C36" w:rsidP="00922C36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922C36" w:rsidRPr="0036361F" w:rsidRDefault="00922C36" w:rsidP="00922C36">
      <w:pPr>
        <w:pStyle w:val="ae"/>
        <w:ind w:firstLine="450"/>
      </w:pPr>
      <w:r w:rsidRPr="003746FB">
        <w:rPr>
          <w:rFonts w:hint="cs"/>
          <w:cs/>
        </w:rPr>
        <w:t xml:space="preserve"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และปฏิบัติตามกฏระเบียบขององค์กร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เพื่อให้ผู้ปฏิบัติสหกิจศึกษามีความสามารถในการพัฒนาโปรแกรม ให้ตรงตามความต้องการ การวิเคราะห์ และออกแบบระบบ โดยสามารถศึกษาได้จากเอกสารหน้า บลาๆ 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เพื่อให้ผูปฏิบัติสหกิจศึกษาสามารถทำงานที่ได้รับมอบหมายสำเร็จตรงตามเวลา สามารถประเมินได้จากแผนการทำงาน โตยต้องส่งมอบงานที่ได้รับมอบหมาย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แผนปฏิบัติงานจริง(ประมาณนี้)</w:t>
      </w:r>
    </w:p>
    <w:p w:rsidR="00922C36" w:rsidRPr="000A0E15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922C36" w:rsidRPr="007E1467" w:rsidRDefault="00922C36" w:rsidP="00922C36">
      <w:pPr>
        <w:pStyle w:val="1"/>
        <w:spacing w:line="240" w:lineRule="auto"/>
      </w:pPr>
      <w:bookmarkStart w:id="143" w:name="_Toc420525067"/>
      <w:r>
        <w:rPr>
          <w:cs/>
        </w:rPr>
        <w:lastRenderedPageBreak/>
        <w:br/>
      </w:r>
      <w:bookmarkStart w:id="144" w:name="_Toc531260185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3A8D4" id="Rectangle 11" o:spid="_x0000_s1026" style="position:absolute;margin-left:404.95pt;margin-top:-60.15pt;width:36pt;height:36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" fillcolor="window" stroked="f" strokeweight="1pt"/>
            </w:pict>
          </mc:Fallback>
        </mc:AlternateContent>
      </w:r>
      <w:r w:rsidRPr="007E1467">
        <w:rPr>
          <w:cs/>
        </w:rPr>
        <w:br/>
        <w:t>หลักการและทฤษฎีที่เกี่ยวข้อง</w:t>
      </w:r>
      <w:bookmarkEnd w:id="144"/>
    </w:p>
    <w:bookmarkEnd w:id="143"/>
    <w:p w:rsidR="00922C36" w:rsidRPr="007E1467" w:rsidDel="006D0F84" w:rsidRDefault="00922C36" w:rsidP="00922C36">
      <w:pPr>
        <w:spacing w:line="240" w:lineRule="auto"/>
        <w:rPr>
          <w:del w:id="145" w:author="Pahommie" w:date="2014-11-21T11:42:00Z"/>
        </w:rPr>
      </w:pPr>
    </w:p>
    <w:p w:rsidR="00922C36" w:rsidRPr="007E1467" w:rsidRDefault="00922C36" w:rsidP="00922C36">
      <w:pPr>
        <w:tabs>
          <w:tab w:val="left" w:pos="1065"/>
        </w:tabs>
        <w:spacing w:after="0" w:line="240" w:lineRule="auto"/>
        <w:jc w:val="both"/>
      </w:pPr>
    </w:p>
    <w:p w:rsidR="00922C36" w:rsidRPr="00CD6EC9" w:rsidRDefault="00922C36" w:rsidP="00922C36">
      <w:pPr>
        <w:spacing w:after="0" w:line="240" w:lineRule="auto"/>
        <w:ind w:firstLine="709"/>
      </w:pPr>
      <w:bookmarkStart w:id="146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โดยผู้ปฏิบัตสหกิจศึกษาได้ทำการศึกษาทฤษฏีที่เกี่ยวข้องกับระบบการจัดการห้องสมุด รวมถึงการศึกษาเครื่องมือ และภาษาต่างๆที่ใช้พัฒนาระบบ เพื่อให้มีความรู้ ความเข้าใจ และพัฒนาระบบให้ถูกต้องตามขอบเขตการดำเนินงาน และตรวตามความต้องการของผู้ใช้ระบบ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และทฤษฏีที่เกี่ยวข้องได้แก่ คำศัพท์เฉพาะ</w:t>
      </w:r>
    </w:p>
    <w:p w:rsidR="00922C36" w:rsidRPr="00CD6EC9" w:rsidRDefault="00922C36" w:rsidP="00922C36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ระบบสารสนเทศเก่าที่ศึกษา และเครื่องมือเทคโนโลยี ที่เกี่ยวข้องต่างๆ</w:t>
      </w:r>
      <w:r w:rsidRPr="00CD6EC9">
        <w:rPr>
          <w:rFonts w:hint="cs"/>
          <w:cs/>
        </w:rPr>
        <w:tab/>
      </w:r>
    </w:p>
    <w:p w:rsidR="00922C36" w:rsidRPr="007E1467" w:rsidRDefault="00922C36" w:rsidP="00922C36">
      <w:pPr>
        <w:spacing w:after="0" w:line="240" w:lineRule="auto"/>
        <w:ind w:firstLine="709"/>
        <w:rPr>
          <w:color w:val="FF0000"/>
        </w:rPr>
      </w:pPr>
    </w:p>
    <w:p w:rsidR="00922C36" w:rsidRPr="007E1467" w:rsidRDefault="00922C36" w:rsidP="00922C36">
      <w:pPr>
        <w:pStyle w:val="2"/>
      </w:pPr>
      <w:bookmarkStart w:id="147" w:name="_Toc531260186"/>
      <w:r w:rsidRPr="007E1467">
        <w:rPr>
          <w:cs/>
        </w:rPr>
        <w:t>นิยามศัพท์</w:t>
      </w:r>
      <w:bookmarkEnd w:id="146"/>
      <w:r w:rsidRPr="007E1467">
        <w:rPr>
          <w:cs/>
        </w:rPr>
        <w:t>เฉพาะ</w:t>
      </w:r>
      <w:bookmarkEnd w:id="147"/>
    </w:p>
    <w:p w:rsidR="00922C36" w:rsidRPr="00CD6EC9" w:rsidRDefault="00922C36" w:rsidP="00922C36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22C36" w:rsidRPr="007E1467" w:rsidRDefault="00922C36" w:rsidP="00922C36">
      <w:pPr>
        <w:pStyle w:val="ae"/>
      </w:pPr>
      <w:bookmarkStart w:id="148" w:name="_Toc420526498"/>
      <w:bookmarkStart w:id="149" w:name="_Toc420530170"/>
      <w:bookmarkStart w:id="150" w:name="_Toc420530189"/>
      <w:bookmarkStart w:id="151" w:name="_Toc420530465"/>
      <w:bookmarkStart w:id="152" w:name="_Toc420530484"/>
      <w:bookmarkStart w:id="153" w:name="_Toc420530503"/>
      <w:bookmarkStart w:id="154" w:name="_Toc420530522"/>
      <w:bookmarkStart w:id="155" w:name="_Toc420542597"/>
      <w:bookmarkStart w:id="156" w:name="_Toc420543128"/>
      <w:bookmarkStart w:id="157" w:name="_Toc420543190"/>
      <w:bookmarkStart w:id="158" w:name="_Toc424818441"/>
      <w:bookmarkStart w:id="159" w:name="_Toc531209879"/>
      <w:r w:rsidRPr="007E1467">
        <w:rPr>
          <w:cs/>
        </w:rPr>
        <w:t xml:space="preserve">ตารางที่ </w:t>
      </w:r>
      <w:fldSimple w:instr=" STYLEREF 1 \s ">
        <w:r w:rsidR="00505853">
          <w:rPr>
            <w:noProof/>
          </w:rPr>
          <w:t>2</w:t>
        </w:r>
      </w:fldSimple>
      <w:r w:rsidR="00C454E1">
        <w:rPr>
          <w:cs/>
        </w:rPr>
        <w:noBreakHyphen/>
      </w:r>
      <w:fldSimple w:instr=" SEQ ตารางที่ \* ARABIC \s 1 ">
        <w:r w:rsidR="00505853">
          <w:rPr>
            <w:noProof/>
          </w:rPr>
          <w:t>1</w:t>
        </w:r>
      </w:fldSimple>
      <w:r w:rsidRPr="007E1467">
        <w:rPr>
          <w:cs/>
        </w:rPr>
        <w:t xml:space="preserve">  คำศัพท์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r w:rsidRPr="007E1467">
        <w:rPr>
          <w:cs/>
        </w:rPr>
        <w:t>เฉพาะ</w:t>
      </w:r>
      <w:bookmarkEnd w:id="158"/>
      <w:bookmarkEnd w:id="15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6"/>
        <w:gridCol w:w="3297"/>
        <w:gridCol w:w="4619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รายการต่างๆของระบบห้องสมุด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A22681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 xml:space="preserve">การจัดการยืม </w:t>
            </w:r>
            <w:r w:rsidR="00922C36">
              <w:rPr>
                <w:rFonts w:hint="cs"/>
                <w:cs/>
              </w:rPr>
              <w:t>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922C36" w:rsidRPr="007E1467" w:rsidRDefault="00922C36" w:rsidP="00922C36">
      <w:pPr>
        <w:spacing w:line="240" w:lineRule="auto"/>
      </w:pPr>
      <w:r w:rsidRPr="007E1467">
        <w:rPr>
          <w:cs/>
        </w:rPr>
        <w:br w:type="page"/>
      </w:r>
      <w:bookmarkStart w:id="160" w:name="_Toc424818442"/>
      <w:bookmarkStart w:id="161" w:name="_Toc487546665"/>
      <w:r w:rsidRPr="007E1467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2</w:t>
        </w:r>
      </w:fldSimple>
      <w:r>
        <w:rPr>
          <w:cs/>
        </w:rPr>
        <w:noBreakHyphen/>
      </w:r>
      <w:r>
        <w:rPr>
          <w:rFonts w:hint="cs"/>
          <w:cs/>
        </w:rPr>
        <w:t>1</w:t>
      </w:r>
      <w:r w:rsidRPr="007E1467">
        <w:rPr>
          <w:cs/>
        </w:rPr>
        <w:t xml:space="preserve">  คำศัพท์ที่เฉพาะ (ต่อ)</w:t>
      </w:r>
      <w:bookmarkEnd w:id="160"/>
      <w:bookmarkEnd w:id="16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2791"/>
        <w:gridCol w:w="5124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922C36" w:rsidRPr="007E1467" w:rsidDel="007E36B6" w:rsidRDefault="00922C36">
      <w:pPr>
        <w:spacing w:line="240" w:lineRule="auto"/>
        <w:rPr>
          <w:del w:id="162" w:author="Pahommie" w:date="2014-11-05T17:16:00Z"/>
        </w:rPr>
        <w:pPrChange w:id="163" w:author="Pahommie" w:date="2014-11-05T17:16:00Z">
          <w:pPr>
            <w:ind w:firstLine="576"/>
          </w:pPr>
        </w:pPrChange>
      </w:pPr>
      <w:bookmarkStart w:id="164" w:name="_Toc530979353"/>
      <w:bookmarkStart w:id="165" w:name="_Toc530980566"/>
      <w:bookmarkStart w:id="166" w:name="_Toc530983381"/>
      <w:bookmarkStart w:id="167" w:name="_Toc531256978"/>
      <w:bookmarkStart w:id="168" w:name="_Toc531260187"/>
      <w:bookmarkEnd w:id="164"/>
      <w:bookmarkEnd w:id="165"/>
      <w:bookmarkEnd w:id="166"/>
      <w:bookmarkEnd w:id="167"/>
      <w:bookmarkEnd w:id="168"/>
    </w:p>
    <w:p w:rsidR="00922C36" w:rsidRPr="007E1467" w:rsidRDefault="00922C36" w:rsidP="00922C36">
      <w:pPr>
        <w:pStyle w:val="2"/>
      </w:pPr>
      <w:bookmarkStart w:id="169" w:name="_Toc531260188"/>
      <w:r>
        <w:rPr>
          <w:rFonts w:hint="cs"/>
          <w:cs/>
        </w:rPr>
        <w:t>การศึกษาการทำงานของระบบห้องสมุดเก่า</w:t>
      </w:r>
      <w:bookmarkEnd w:id="169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Pr="00CD6EC9">
        <w:rPr>
          <w:rFonts w:hint="cs"/>
          <w:cs/>
        </w:rPr>
        <w:t>ผู้ปฏิบัติสหกิจศึกษาได้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Pr="00CD6EC9">
        <w:rPr>
          <w:rFonts w:hint="cs"/>
          <w:cs/>
        </w:rPr>
        <w:t>หนังสือคู่มือของระบบห้องสมุดเก่าที่ยังหลงเหลืออยู่</w:t>
      </w:r>
      <w:r>
        <w:rPr>
          <w:rFonts w:hint="cs"/>
          <w:cs/>
        </w:rPr>
        <w:tab/>
      </w:r>
      <w:r w:rsidRPr="00CD6EC9">
        <w:rPr>
          <w:rFonts w:hint="cs"/>
          <w:cs/>
        </w:rPr>
        <w:t xml:space="preserve"> </w:t>
      </w:r>
      <w:r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922C36" w:rsidRDefault="00922C36" w:rsidP="00922C36">
      <w:pPr>
        <w:pStyle w:val="2"/>
      </w:pPr>
      <w:bookmarkStart w:id="170" w:name="_Toc420265877"/>
      <w:bookmarkStart w:id="171" w:name="_Toc531260189"/>
      <w:r w:rsidRPr="007E1467">
        <w:rPr>
          <w:cs/>
        </w:rPr>
        <w:t>เครื่องมือและเทคโนโลยีที่ใช้ใน</w:t>
      </w:r>
      <w:bookmarkEnd w:id="170"/>
      <w:r w:rsidRPr="007E1467">
        <w:rPr>
          <w:cs/>
        </w:rPr>
        <w:t>การปฏิบัติงานสหกิจศึกษา</w:t>
      </w:r>
      <w:bookmarkEnd w:id="171"/>
    </w:p>
    <w:p w:rsidR="00922C36" w:rsidRDefault="00922C36" w:rsidP="00922C36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922C36" w:rsidRDefault="00922C36" w:rsidP="00922C36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922C36" w:rsidRPr="00360197" w:rsidRDefault="00922C36" w:rsidP="00922C36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922C36" w:rsidRPr="007E1467" w:rsidRDefault="00922C36">
      <w:pPr>
        <w:pStyle w:val="3"/>
        <w:rPr>
          <w:ins w:id="172" w:author="Pahommie" w:date="2014-11-05T16:15:00Z"/>
        </w:rPr>
        <w:pPrChange w:id="173" w:author="Pahommie" w:date="2014-11-05T16:15:00Z">
          <w:pPr/>
        </w:pPrChange>
      </w:pPr>
      <w:bookmarkStart w:id="174" w:name="_Toc409387145"/>
      <w:bookmarkStart w:id="175" w:name="_Toc410779730"/>
      <w:bookmarkStart w:id="176" w:name="_Toc413338050"/>
      <w:bookmarkStart w:id="177" w:name="_Toc420387325"/>
      <w:bookmarkStart w:id="178" w:name="_Toc420485921"/>
      <w:bookmarkStart w:id="179" w:name="_Toc420525078"/>
      <w:bookmarkStart w:id="180" w:name="_Toc420734887"/>
      <w:bookmarkStart w:id="181" w:name="_Toc420739380"/>
      <w:bookmarkStart w:id="182" w:name="_Toc453667488"/>
      <w:bookmarkStart w:id="183" w:name="_Toc453683047"/>
      <w:bookmarkStart w:id="184" w:name="_Toc453683459"/>
      <w:bookmarkStart w:id="185" w:name="_Toc453683719"/>
      <w:bookmarkStart w:id="186" w:name="_Toc487543107"/>
      <w:ins w:id="187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bookmarkStart w:id="188" w:name="_Toc409752780"/>
      <w:bookmarkStart w:id="189" w:name="_Toc409753192"/>
      <w:bookmarkStart w:id="190" w:name="_Toc416273386"/>
      <w:bookmarkStart w:id="191" w:name="_Toc416341184"/>
      <w:bookmarkStart w:id="192" w:name="_Toc420265881"/>
      <w:bookmarkStart w:id="193" w:name="_Toc420387326"/>
      <w:bookmarkStart w:id="194" w:name="_Toc420485922"/>
      <w:bookmarkStart w:id="195" w:name="_Toc420525079"/>
      <w:bookmarkStart w:id="196" w:name="_Toc420734888"/>
      <w:bookmarkStart w:id="197" w:name="_Toc420739381"/>
      <w:del w:id="198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lastRenderedPageBreak/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922C36" w:rsidRDefault="00922C36">
      <w:pPr>
        <w:spacing w:line="240" w:lineRule="auto"/>
        <w:ind w:firstLine="720"/>
        <w:pPrChange w:id="199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922C36" w:rsidRDefault="00922C36" w:rsidP="00922C36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22C36" w:rsidRDefault="00922C36" w:rsidP="00922C36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922C36" w:rsidRDefault="00922C36" w:rsidP="00922C36">
      <w:pPr>
        <w:spacing w:line="240" w:lineRule="auto"/>
        <w:ind w:firstLine="720"/>
      </w:pPr>
      <w:r w:rsidRPr="009F196B">
        <w:lastRenderedPageBreak/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0920A9" w:rsidRPr="009F196B" w:rsidRDefault="000920A9" w:rsidP="00922C36">
      <w:pPr>
        <w:spacing w:line="240" w:lineRule="auto"/>
        <w:ind w:firstLine="720"/>
        <w:rPr>
          <w:cs/>
        </w:rPr>
      </w:pPr>
    </w:p>
    <w:p w:rsidR="00922C36" w:rsidRPr="009F196B" w:rsidRDefault="00922C36">
      <w:pPr>
        <w:pStyle w:val="3"/>
        <w:pPrChange w:id="200" w:author="Pahommie" w:date="2014-11-05T17:47:00Z">
          <w:pPr/>
        </w:pPrChange>
      </w:pPr>
      <w:bookmarkStart w:id="201" w:name="_Toc453667489"/>
      <w:bookmarkStart w:id="202" w:name="_Toc453683048"/>
      <w:bookmarkStart w:id="203" w:name="_Toc453683460"/>
      <w:bookmarkStart w:id="204" w:name="_Toc453683720"/>
      <w:bookmarkStart w:id="205" w:name="_Toc487543108"/>
      <w:r w:rsidRPr="007E1467">
        <w:rPr>
          <w:cs/>
        </w:rPr>
        <w:t>ซอฟต์แวร์ที่ใช้ในการพัฒนา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201"/>
      <w:bookmarkEnd w:id="202"/>
      <w:bookmarkEnd w:id="203"/>
      <w:bookmarkEnd w:id="204"/>
      <w:bookmarkEnd w:id="205"/>
      <w:del w:id="206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AF4FAC" w:rsidRDefault="00922C36" w:rsidP="00922C36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207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922C36" w:rsidRPr="007E1467" w:rsidRDefault="00922C36" w:rsidP="00922C36">
      <w:pPr>
        <w:spacing w:line="240" w:lineRule="auto"/>
        <w:ind w:firstLine="720"/>
        <w:rPr>
          <w:ins w:id="208" w:author="Pahommie" w:date="2014-11-05T15:16:00Z"/>
        </w:rPr>
      </w:pPr>
      <w:r w:rsidRPr="00AF4FAC">
        <w:t>phpMyAdmin</w:t>
      </w:r>
      <w:bookmarkStart w:id="209" w:name="_Toc409752781"/>
      <w:bookmarkStart w:id="210" w:name="_Toc409753193"/>
      <w:bookmarkStart w:id="211" w:name="_Toc416273387"/>
      <w:bookmarkStart w:id="212" w:name="_Toc416341185"/>
      <w:bookmarkStart w:id="213" w:name="_Toc420265882"/>
      <w:bookmarkStart w:id="214" w:name="_Toc420387327"/>
      <w:bookmarkStart w:id="215" w:name="_Toc420485923"/>
      <w:bookmarkStart w:id="216" w:name="_Toc420525080"/>
      <w:bookmarkStart w:id="217" w:name="_Toc420734889"/>
      <w:bookmarkStart w:id="218" w:name="_Toc420739382"/>
      <w:bookmarkStart w:id="219" w:name="_Toc453667490"/>
      <w:bookmarkStart w:id="220" w:name="_Toc453683049"/>
      <w:bookmarkStart w:id="221" w:name="_Toc453683461"/>
      <w:bookmarkStart w:id="222" w:name="_Toc453683721"/>
      <w:bookmarkStart w:id="223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del w:id="224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225" w:name="_Toc399842569"/>
      <w:bookmarkStart w:id="226" w:name="_Toc399842570"/>
      <w:bookmarkStart w:id="227" w:name="_Toc399842572"/>
      <w:bookmarkEnd w:id="225"/>
      <w:bookmarkEnd w:id="226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bookmarkStart w:id="228" w:name="_Toc531260190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E907D" id="Rectangle 10" o:spid="_x0000_s1026" style="position:absolute;margin-left:404.9pt;margin-top:-53.95pt;width:36pt;height:36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4gecwIAAPI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Pp4ge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227"/>
      <w:r w:rsidRPr="007E1467">
        <w:rPr>
          <w:cs/>
        </w:rPr>
        <w:br/>
        <w:t>รายละเอียดของการปฏิบัติงานสหกิจศึกษา</w:t>
      </w:r>
      <w:bookmarkEnd w:id="228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โดยศึกษาจากคู่มือการใช้งานของระบบเก่า รับความต้องการจากผู้ใช้งาน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ซึ่งได้รับมอบหมายให้พัฒนาระบบจัดการห้องสมุด ซึ่งประกอบไปด้วย การศึกษาข้อมูล การวิเคราะห์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 xml:space="preserve"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และรายละเอียดของการวิเคราะห์และออกแบบการทำงานของระบบสารสนเทศต่างๆ ได้แก่ </w:t>
      </w:r>
      <w:r w:rsidRPr="007E1467">
        <w:rPr>
          <w:cs/>
        </w:rPr>
        <w:t>รายละเอียดแผนภาพยูสเคส</w:t>
      </w:r>
    </w:p>
    <w:p w:rsidR="00922C36" w:rsidRPr="001F1D8D" w:rsidRDefault="00922C36" w:rsidP="00922C36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รายละเอียดคำอธิบายแผนภาพยูสเคส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922C36" w:rsidRPr="007E1467" w:rsidRDefault="00922C36" w:rsidP="00922C36">
      <w:pPr>
        <w:pStyle w:val="2"/>
      </w:pPr>
      <w:bookmarkStart w:id="229" w:name="_Toc420265885"/>
      <w:bookmarkStart w:id="230" w:name="_Toc399842573"/>
      <w:bookmarkStart w:id="231" w:name="_Toc531260191"/>
      <w:r w:rsidRPr="007E1467">
        <w:rPr>
          <w:cs/>
        </w:rPr>
        <w:t>วิเคราะห์และออกแบบการทำงานของระบบสารสนเทศ</w:t>
      </w:r>
      <w:bookmarkEnd w:id="229"/>
      <w:bookmarkEnd w:id="231"/>
      <w:del w:id="232" w:author="Pahommie" w:date="2014-11-05T20:27:00Z">
        <w:r w:rsidRPr="007E1467" w:rsidDel="005D0CD9">
          <w:rPr>
            <w:cs/>
          </w:rPr>
          <w:delText xml:space="preserve"> [ระบบที่ </w:delText>
        </w:r>
        <w:r w:rsidRPr="007E1467" w:rsidDel="005D0CD9">
          <w:delText>1</w:delText>
        </w:r>
        <w:r w:rsidRPr="007E1467" w:rsidDel="005D0CD9">
          <w:rPr>
            <w:cs/>
          </w:rPr>
          <w:delText>]</w:delText>
        </w:r>
      </w:del>
      <w:bookmarkEnd w:id="230"/>
    </w:p>
    <w:p w:rsidR="00922C36" w:rsidRPr="007E1467" w:rsidRDefault="00922C36">
      <w:pPr>
        <w:spacing w:line="240" w:lineRule="auto"/>
        <w:ind w:firstLine="720"/>
        <w:rPr>
          <w:ins w:id="233" w:author="Pahommie" w:date="2014-11-05T20:29:00Z"/>
          <w:color w:val="FF0000"/>
        </w:rPr>
        <w:pPrChange w:id="234" w:author="Pahommie" w:date="2014-11-05T20:28:00Z">
          <w:pPr/>
        </w:pPrChange>
      </w:pPr>
      <w:r>
        <w:rPr>
          <w:cs/>
        </w:rPr>
        <w:t>เพื่อให้ระบบทํางานได้อย่างมีประสิทธิภาพในการทํางานสูงสุด ผู้พัฒนาจําเป็นต้องทําการออกแบบ และวิเคราะห์ระบบเพื่อสกัดความต้องการให้ออกมาอยู่ในรูปแบบที่เข้าใจได้ โดยสิ่งที่ทําให้ ผู้พัฒนา และผู้ใช้งานสามารถเข้าใจไปในทิศทางเดียวกันได้นั้นจําเป็นต้องต้องมีรูปแบบที่สามารถ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แผนภาพยูสเคสใช้เพื่อระบุการทํางานทั้งหมดที่ผู้ใช้งานต่าง ๆ สามารถกระทํากับระบบได้  แผนภาพคําอธิบายแผนภาพยูสเคส ใช้เพื่ออธิบายรายละเอียดต่าง ๆ ภายในแผนภาพยูสเคส โดย อธิบายถึงลักษณะการทํางาน และความสัมพันธ์ของแต่ละยูสเคส แผนภาพกิจกรรมเป็นการอธิบาย การทํางานอย่างละเอียดว่าผู้ใช้งานสามารถกระทําสิ่งใดกับระบบ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Pr="007E1467">
        <w:rPr>
          <w:cs/>
        </w:rPr>
        <w:t>แผนภาพต่อไปนี้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pPrChange w:id="235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รายละเอียดคำอธิบายแผนภาพยูสเคส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6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7" w:author="Pahommie" w:date="2014-11-05T21:09:00Z"/>
        </w:rPr>
        <w:pPrChange w:id="238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รายละเอียดแผนภาพความสัมพันธ์ของข้อมูล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spacing w:line="240" w:lineRule="auto"/>
      </w:pPr>
      <w:bookmarkStart w:id="239" w:name="_Toc409752786"/>
      <w:bookmarkStart w:id="240" w:name="_Toc409753198"/>
      <w:bookmarkStart w:id="241" w:name="_Toc416273392"/>
      <w:bookmarkStart w:id="242" w:name="_Toc420265887"/>
      <w:bookmarkStart w:id="243" w:name="_Toc420387330"/>
      <w:bookmarkStart w:id="244" w:name="_Toc420485926"/>
      <w:bookmarkStart w:id="245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922C36" w:rsidRDefault="00922C36">
      <w:pPr>
        <w:pStyle w:val="3"/>
        <w:pPrChange w:id="246" w:author="Pahommie" w:date="2014-11-25T14:21:00Z">
          <w:pPr/>
        </w:pPrChange>
      </w:pPr>
      <w:bookmarkStart w:id="247" w:name="_Toc420734892"/>
      <w:bookmarkStart w:id="248" w:name="_Toc420739385"/>
      <w:bookmarkStart w:id="249" w:name="_Toc453667493"/>
      <w:bookmarkStart w:id="250" w:name="_Toc453683052"/>
      <w:bookmarkStart w:id="251" w:name="_Toc453683464"/>
      <w:bookmarkStart w:id="252" w:name="_Toc453683724"/>
      <w:bookmarkStart w:id="253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39"/>
      <w:bookmarkEnd w:id="240"/>
      <w:bookmarkEnd w:id="241"/>
      <w:bookmarkEnd w:id="242"/>
      <w:bookmarkEnd w:id="243"/>
      <w:bookmarkEnd w:id="244"/>
      <w:bookmarkEnd w:id="245"/>
      <w:bookmarkEnd w:id="247"/>
      <w:bookmarkEnd w:id="248"/>
      <w:bookmarkEnd w:id="249"/>
      <w:bookmarkEnd w:id="250"/>
      <w:bookmarkEnd w:id="251"/>
      <w:bookmarkEnd w:id="252"/>
      <w:bookmarkEnd w:id="253"/>
    </w:p>
    <w:p w:rsidR="00922C36" w:rsidRDefault="00922C36" w:rsidP="00922C36">
      <w:pPr>
        <w:ind w:left="720"/>
      </w:pPr>
      <w:r>
        <w:rPr>
          <w:rFonts w:hint="cs"/>
          <w:cs/>
        </w:rPr>
        <w:t>แผนภาพ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>ที่แสดงหน้าที่ที่ระบบจัดการห้องสมุดจะต้องกระทำทั้งหมด ซึ่งผู้ปฏิบัติสหกิจศึกษาได้</w:t>
      </w:r>
    </w:p>
    <w:p w:rsidR="00922C36" w:rsidRDefault="00922C36" w:rsidP="00922C36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4C1CA0" w:rsidRDefault="00922C36" w:rsidP="00922C36">
      <w:r>
        <w:rPr>
          <w:rFonts w:hint="cs"/>
          <w:cs/>
        </w:rPr>
        <w:t xml:space="preserve">การจัดการข้อมูลพื้นฐาน และการนำออกรายงาน </w:t>
      </w:r>
      <w:r w:rsidR="004C1CA0">
        <w:rPr>
          <w:rFonts w:hint="cs"/>
          <w:cs/>
        </w:rPr>
        <w:t xml:space="preserve">ผู้ใช้งานระบบจะแบ่งออกเป็นสามส่วน คือ </w:t>
      </w:r>
    </w:p>
    <w:p w:rsidR="00922C36" w:rsidRPr="001F1D8D" w:rsidRDefault="004C1CA0" w:rsidP="00922C36">
      <w:pPr>
        <w:rPr>
          <w:cs/>
        </w:rPr>
      </w:pPr>
      <w:r>
        <w:t>1.Guest</w:t>
      </w:r>
      <w:r>
        <w:rPr>
          <w:rFonts w:hint="cs"/>
          <w:cs/>
        </w:rPr>
        <w:t xml:space="preserve"> หรือผู้เยี่ยมชม </w:t>
      </w:r>
      <w:r>
        <w:t>2.User</w:t>
      </w:r>
      <w:r>
        <w:rPr>
          <w:rFonts w:hint="cs"/>
          <w:cs/>
        </w:rPr>
        <w:t xml:space="preserve"> หรือผู้ใช้งานทั่วไป(พนักงาน) </w:t>
      </w:r>
      <w:r>
        <w:t xml:space="preserve">3.Admin </w:t>
      </w:r>
      <w:r>
        <w:rPr>
          <w:rFonts w:hint="cs"/>
          <w:cs/>
        </w:rPr>
        <w:t>หรือบรรณารักษ์ห</w:t>
      </w:r>
      <w:r>
        <w:t xml:space="preserve"> </w:t>
      </w:r>
      <w:r w:rsidR="00922C36">
        <w:rPr>
          <w:rFonts w:hint="cs"/>
          <w:cs/>
        </w:rPr>
        <w:t xml:space="preserve">ซึ่งมีรายละเอียดดังที่แสดงใน ภาพ 3-1 </w:t>
      </w:r>
    </w:p>
    <w:p w:rsidR="00922C36" w:rsidRDefault="00C165B6" w:rsidP="00922C36">
      <w:pPr>
        <w:pStyle w:val="a8"/>
      </w:pPr>
      <w:bookmarkStart w:id="254" w:name="_Toc420387331"/>
      <w:bookmarkStart w:id="255" w:name="_GoBack"/>
      <w:bookmarkEnd w:id="254"/>
      <w:r>
        <w:rPr>
          <w:noProof/>
        </w:rPr>
        <w:drawing>
          <wp:inline distT="0" distB="0" distL="0" distR="0">
            <wp:extent cx="5343525" cy="5324475"/>
            <wp:effectExtent l="0" t="0" r="9525" b="9525"/>
            <wp:docPr id="5" name="Picture 5" descr="Description: 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5"/>
    </w:p>
    <w:p w:rsidR="00922C36" w:rsidRPr="001E2836" w:rsidRDefault="00922C36" w:rsidP="00922C36">
      <w:pPr>
        <w:pStyle w:val="a8"/>
        <w:rPr>
          <w:cs/>
        </w:rPr>
      </w:pPr>
      <w:bookmarkStart w:id="256" w:name="_Toc531257154"/>
      <w:r w:rsidRPr="001E2836">
        <w:rPr>
          <w:cs/>
        </w:rPr>
        <w:t xml:space="preserve">ภาพที่ </w:t>
      </w:r>
      <w:fldSimple w:instr=" STYLEREF 1 \s ">
        <w:r w:rsidR="00505853">
          <w:rPr>
            <w:noProof/>
          </w:rPr>
          <w:t>3</w:t>
        </w:r>
      </w:fldSimple>
      <w:r w:rsidR="00B6406E">
        <w:rPr>
          <w:cs/>
        </w:rPr>
        <w:noBreakHyphen/>
      </w:r>
      <w:fldSimple w:instr=" SEQ ภาพที่ \* ARABIC \s 1 ">
        <w:r w:rsidR="00505853">
          <w:rPr>
            <w:noProof/>
          </w:rPr>
          <w:t>1</w:t>
        </w:r>
      </w:fldSimple>
      <w:r w:rsidRPr="001E2836">
        <w:rPr>
          <w:cs/>
        </w:rPr>
        <w:t xml:space="preserve">  </w:t>
      </w:r>
      <w:r w:rsidRPr="001E2836">
        <w:rPr>
          <w:noProof/>
          <w:cs/>
        </w:rPr>
        <w:t>แผนภาพยูสเคส</w:t>
      </w:r>
      <w:bookmarkStart w:id="257" w:name="_Toc409752790"/>
      <w:bookmarkStart w:id="258" w:name="_Toc409753202"/>
      <w:bookmarkStart w:id="259" w:name="_Toc416273396"/>
      <w:bookmarkStart w:id="260" w:name="_Toc420265891"/>
      <w:bookmarkStart w:id="261" w:name="_Toc420387332"/>
      <w:bookmarkStart w:id="262" w:name="_Toc420485927"/>
      <w:bookmarkEnd w:id="256"/>
    </w:p>
    <w:p w:rsidR="00922C36" w:rsidRDefault="00922C36" w:rsidP="00922C36">
      <w:pPr>
        <w:pStyle w:val="3"/>
      </w:pPr>
      <w:bookmarkStart w:id="263" w:name="_Toc420525084"/>
      <w:bookmarkStart w:id="264" w:name="_Toc420734893"/>
      <w:bookmarkStart w:id="265" w:name="_Toc420739386"/>
      <w:bookmarkStart w:id="266" w:name="_Toc453667494"/>
      <w:bookmarkStart w:id="267" w:name="_Toc453683053"/>
      <w:bookmarkStart w:id="268" w:name="_Toc453683465"/>
      <w:bookmarkStart w:id="269" w:name="_Toc453683725"/>
      <w:bookmarkStart w:id="270" w:name="_Toc487543113"/>
      <w:r>
        <w:rPr>
          <w:cs/>
        </w:rPr>
        <w:br w:type="page"/>
      </w:r>
      <w:r w:rsidRPr="007E1467">
        <w:rPr>
          <w:cs/>
        </w:rPr>
        <w:lastRenderedPageBreak/>
        <w:t>คำอธิบายแผนภาพยูสเคส (</w:t>
      </w:r>
      <w:r w:rsidRPr="007E1467">
        <w:t>Use Case Description</w:t>
      </w:r>
      <w:r w:rsidRPr="007E1467">
        <w:rPr>
          <w:cs/>
        </w:rPr>
        <w:t>)</w:t>
      </w:r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:rsidR="0057478A" w:rsidRDefault="0057478A" w:rsidP="0057478A">
      <w:pPr>
        <w:ind w:firstLine="720"/>
      </w:pPr>
      <w:r w:rsidRPr="0057478A">
        <w:rPr>
          <w:cs/>
        </w:rPr>
        <w:t xml:space="preserve">คําอธิบายแผนภาพยูสเคสเป็นการนําแผนภาพยูสเคสมาอธิบายถึงรายละเอียดของแต่ละ ยูสเคสเพื่อให้เห็นถึงรายละเอียดของการทํางานต่าง ๆ </w:t>
      </w:r>
      <w:r w:rsidR="007B54CB">
        <w:rPr>
          <w:cs/>
        </w:rPr>
        <w:t>และคําอธิบาย</w:t>
      </w:r>
      <w:r w:rsidRPr="0057478A">
        <w:rPr>
          <w:cs/>
        </w:rPr>
        <w:t>แผนภาพยูสเคสนั้นรวมไปถึงขั้นตอนการทํางานของแต่ละยูส</w:t>
      </w:r>
      <w:r>
        <w:rPr>
          <w:cs/>
        </w:rPr>
        <w:t>เคส และระดับความสําคัญของยูสเคส</w:t>
      </w:r>
      <w:r>
        <w:rPr>
          <w:rFonts w:hint="cs"/>
          <w:cs/>
        </w:rPr>
        <w:t>ซึ่งคำอธิบายแผนภาพยูสเคสที่จะแสดงต่อไปนี้เป็นส่วนที่ผู้ปฏิบัติงานสหกิจศึกษาได้รับมอบหมาย</w:t>
      </w:r>
    </w:p>
    <w:p w:rsidR="0057478A" w:rsidRPr="0057478A" w:rsidRDefault="007B54CB" w:rsidP="007B54CB">
      <w:pPr>
        <w:ind w:firstLine="720"/>
      </w:pPr>
      <w:r w:rsidRPr="007B54CB">
        <w:rPr>
          <w:rFonts w:hint="cs"/>
          <w:cs/>
        </w:rPr>
        <w:t xml:space="preserve">การจะทำการยืมรายการนั้นต้องมีในส่วนของการจัดการโสตทัศนวัสดุ(เพิ่ม) โดยการที่จะทำการเพิ่มโสตทัศนวัสดุมีรายละเอียดการทำการเพิ่มโสตทัศนวัสดุดังแสดงในตารางที่ </w:t>
      </w:r>
      <w:r w:rsidRPr="007B54CB">
        <w:t xml:space="preserve">3-1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Pr="007B54CB">
        <w:t>UC1</w:t>
      </w:r>
      <w:r w:rsidRPr="007B54CB">
        <w:rPr>
          <w:rFonts w:hint="cs"/>
          <w:cs/>
        </w:rPr>
        <w:t xml:space="preserve"> ในส่วนของการเพิ่มรายการโสตทัศนวัสดุนั้นมีความสำคัญระดับสูง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หากไม่มีข้อมูลในส่วนนี้ก็ไม่สามารถทำการยืมรายการโสตทัศนวัสดุได้</w:t>
      </w:r>
      <w:r>
        <w:t xml:space="preserve"> </w:t>
      </w:r>
      <w:r w:rsidR="00252C59">
        <w:rPr>
          <w:rFonts w:hint="cs"/>
          <w:cs/>
        </w:rPr>
        <w:t>และ</w:t>
      </w:r>
      <w:r>
        <w:rPr>
          <w:rFonts w:hint="cs"/>
          <w:cs/>
        </w:rPr>
        <w:t>ในยูสเคสของจัดการโสตทัศวัสดุสามารถที่จะลบรายการที่เราเพิ่มเข้าไปได้โดย</w:t>
      </w:r>
      <w:r w:rsidR="00252C59">
        <w:rPr>
          <w:rFonts w:hint="cs"/>
          <w:cs/>
        </w:rPr>
        <w:t>รายละเอียดการทำการลบโสตทัศนวัสดุจะแสดงดังตารางที่</w:t>
      </w:r>
      <w:r w:rsidR="00252C59">
        <w:t xml:space="preserve"> 3-2 </w:t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UC2</w:t>
      </w:r>
      <w:r w:rsidR="00252C59" w:rsidRPr="007B54CB">
        <w:rPr>
          <w:rFonts w:hint="cs"/>
          <w:cs/>
        </w:rPr>
        <w:t xml:space="preserve"> </w:t>
      </w:r>
      <w:r w:rsidR="00252C59">
        <w:rPr>
          <w:rFonts w:hint="cs"/>
          <w:cs/>
        </w:rPr>
        <w:t xml:space="preserve">และการจัดการโสตทัศนวัสดุก็สามารถแก้ไขข้อมูลได้โดยการทำงานจะมีรายละเอียดแสดงดังตารางที่ </w:t>
      </w:r>
      <w:r w:rsidR="00252C59">
        <w:t>3-3</w:t>
      </w:r>
      <w:r w:rsidR="00252C59">
        <w:rPr>
          <w:rFonts w:hint="cs"/>
          <w:cs/>
        </w:rPr>
        <w:t xml:space="preserve"> </w:t>
      </w:r>
      <w:r w:rsidR="0057478A">
        <w:tab/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UC3</w:t>
      </w:r>
      <w:r w:rsidR="0057478A">
        <w:tab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1" w:name="_Toc53120988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</w:t>
      </w:r>
      <w:bookmarkEnd w:id="271"/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4105"/>
        <w:gridCol w:w="2348"/>
        <w:gridCol w:w="2419"/>
      </w:tblGrid>
      <w:tr w:rsidR="00DF3EDF" w:rsidRPr="007E1467" w:rsidTr="002970E5">
        <w:tc>
          <w:tcPr>
            <w:tcW w:w="2314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323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363" w:type="pct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DF3EDF" w:rsidRPr="007E1467" w:rsidTr="002970E5">
        <w:tc>
          <w:tcPr>
            <w:tcW w:w="2314" w:type="pct"/>
          </w:tcPr>
          <w:p w:rsidR="00DF3EDF" w:rsidRPr="00B02937" w:rsidRDefault="00DF3EDF" w:rsidP="002970E5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 w:rsidRPr="00B02937">
              <w:rPr>
                <w:cs/>
              </w:rPr>
              <w:t>บรรณารักษ์</w:t>
            </w:r>
          </w:p>
        </w:tc>
        <w:tc>
          <w:tcPr>
            <w:tcW w:w="2686" w:type="pct"/>
            <w:gridSpan w:val="2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>ความสัมพันธ์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52C59" w:rsidRDefault="00252C59" w:rsidP="00252C59">
      <w:pPr>
        <w:rPr>
          <w:cs/>
        </w:rPr>
      </w:pPr>
      <w:r w:rsidRPr="00220FCA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>
        <w:rPr>
          <w:cs/>
        </w:rPr>
        <w:noBreakHyphen/>
      </w:r>
      <w:r>
        <w:t>1</w:t>
      </w:r>
      <w:r w:rsidRPr="00220FCA">
        <w:t xml:space="preserve"> </w:t>
      </w:r>
      <w:r w:rsidRPr="00220FCA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220FCA">
        <w:rPr>
          <w:rFonts w:hint="cs"/>
          <w:cs/>
        </w:rPr>
        <w:t xml:space="preserve"> </w:t>
      </w:r>
      <w:r w:rsidRPr="00252C59">
        <w:t xml:space="preserve">UC1 </w:t>
      </w:r>
      <w:r w:rsidR="00922C36" w:rsidRPr="00252C59">
        <w:rPr>
          <w:rFonts w:hint="cs"/>
          <w:color w:val="000000" w:themeColor="text1"/>
          <w:cs/>
        </w:rPr>
        <w:t>(ต่อ)</w:t>
      </w:r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3306"/>
        <w:gridCol w:w="2965"/>
        <w:gridCol w:w="2601"/>
      </w:tblGrid>
      <w:tr w:rsidR="00DF3EDF" w:rsidRPr="007E1467" w:rsidTr="00DF3EDF">
        <w:trPr>
          <w:trHeight w:val="568"/>
        </w:trPr>
        <w:tc>
          <w:tcPr>
            <w:tcW w:w="1863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671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466" w:type="pct"/>
          </w:tcPr>
          <w:p w:rsidR="00C51801" w:rsidRPr="00B02937" w:rsidRDefault="00C51801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252C59" w:rsidRPr="007E1467" w:rsidTr="007B54CB">
        <w:trPr>
          <w:trHeight w:val="568"/>
        </w:trPr>
        <w:tc>
          <w:tcPr>
            <w:tcW w:w="1863" w:type="pct"/>
          </w:tcPr>
          <w:p w:rsidR="00252C59" w:rsidRPr="00B02937" w:rsidRDefault="00252C59" w:rsidP="00252C59"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  <w: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252C59" w:rsidRPr="00B02937" w:rsidRDefault="00252C59" w:rsidP="00252C59">
            <w:r>
              <w:rPr>
                <w:rFonts w:hint="cs"/>
                <w:cs/>
              </w:rPr>
              <w:t>ต้องมีข้อมูลของโสตทัศนวัสดุที่จะเพิ่ม</w:t>
            </w:r>
          </w:p>
        </w:tc>
      </w:tr>
      <w:tr w:rsidR="007B54CB" w:rsidRPr="007E1467" w:rsidTr="007B54CB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1671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1466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 w:val="restart"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Default="007B54CB" w:rsidP="007B54CB"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</w:t>
            </w:r>
          </w:p>
          <w:p w:rsidR="007B54CB" w:rsidRDefault="007B54CB" w:rsidP="007B54CB">
            <w:pPr>
              <w:jc w:val="left"/>
            </w:pPr>
            <w:r w:rsidRPr="00B02937">
              <w:rPr>
                <w:rFonts w:hint="cs"/>
                <w:cs/>
              </w:rPr>
              <w:t>แล้วกดปุ่ม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B02937"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50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nil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r w:rsidRPr="00B02937">
              <w:rPr>
                <w:rFonts w:hint="cs"/>
                <w:cs/>
              </w:rPr>
              <w:t>5. ทำการบันทึกข้อมูล</w:t>
            </w:r>
          </w:p>
        </w:tc>
      </w:tr>
      <w:tr w:rsidR="007B54CB" w:rsidRPr="007E1467" w:rsidTr="00DF3EDF">
        <w:trPr>
          <w:trHeight w:val="627"/>
        </w:trPr>
        <w:tc>
          <w:tcPr>
            <w:tcW w:w="1863" w:type="pct"/>
            <w:vMerge/>
            <w:tcBorders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pPr>
              <w:spacing w:line="240" w:lineRule="auto"/>
              <w:jc w:val="both"/>
            </w:pPr>
            <w:r>
              <w:t>6</w:t>
            </w:r>
            <w:r>
              <w:rPr>
                <w:rFonts w:hint="cs"/>
                <w:cs/>
              </w:rPr>
              <w:t>.</w:t>
            </w:r>
            <w:r w:rsidRPr="00B02937">
              <w:rPr>
                <w:rFonts w:hint="cs"/>
                <w:cs/>
              </w:rPr>
              <w:t>แสดงรายการ</w:t>
            </w:r>
            <w:r w:rsidRPr="00B02937">
              <w:rPr>
                <w:cs/>
              </w:rPr>
              <w:t>โสตทัศนวัสดุ</w:t>
            </w:r>
          </w:p>
          <w:p w:rsidR="007B54CB" w:rsidRPr="00B02937" w:rsidRDefault="007B54CB" w:rsidP="007B54CB">
            <w:pPr>
              <w:spacing w:line="240" w:lineRule="auto"/>
              <w:jc w:val="both"/>
              <w:rPr>
                <w:cs/>
              </w:rPr>
            </w:pP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68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3137" w:type="pct"/>
            <w:gridSpan w:val="2"/>
            <w:tcBorders>
              <w:top w:val="single" w:sz="4" w:space="0" w:color="auto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5823F4" w:rsidRDefault="005823F4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7B54CB" w:rsidRDefault="007B54C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B54CB" w:rsidRPr="007B54CB" w:rsidRDefault="007B54CB" w:rsidP="007B54CB"/>
    <w:p w:rsidR="00922C36" w:rsidRPr="00220FCA" w:rsidRDefault="00220FCA" w:rsidP="00220FCA">
      <w:pPr>
        <w:pStyle w:val="a3"/>
        <w:rPr>
          <w:rFonts w:cs="Angsana New"/>
          <w:i w:val="0"/>
          <w:iCs w:val="0"/>
          <w:color w:val="auto"/>
          <w:sz w:val="32"/>
          <w:szCs w:val="32"/>
          <w:u w:val="single"/>
        </w:rPr>
      </w:pPr>
      <w:bookmarkStart w:id="272" w:name="_Toc53120988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UC2</w:t>
      </w:r>
      <w:bookmarkEnd w:id="27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963"/>
        <w:gridCol w:w="2449"/>
        <w:gridCol w:w="2650"/>
      </w:tblGrid>
      <w:tr w:rsidR="006B4C65" w:rsidRPr="007E1467" w:rsidTr="002970E5">
        <w:trPr>
          <w:trHeight w:val="416"/>
        </w:trPr>
        <w:tc>
          <w:tcPr>
            <w:tcW w:w="2187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351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62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2187" w:type="pct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2813" w:type="pct"/>
            <w:gridSpan w:val="2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ผู้มีส่วนเกี่ยวข้อง </w:t>
            </w:r>
            <w:r w:rsidRPr="00985379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คำอธิบาย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>นั้นแล้ว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>สิ่งกระตุ้น</w:t>
            </w:r>
            <w:r w:rsidRPr="00985379">
              <w:t xml:space="preserve"> : </w:t>
            </w:r>
            <w:r w:rsidRPr="00985379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</w:p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ประเภทของสิ่งกระตุ้น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ภายนอก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6B4C65">
            <w:r w:rsidRPr="00985379">
              <w:rPr>
                <w:rFonts w:hint="cs"/>
                <w:cs/>
              </w:rPr>
              <w:t>ความสัมพันธ์</w:t>
            </w:r>
          </w:p>
          <w:p w:rsidR="006B4C65" w:rsidRDefault="006B4C65" w:rsidP="00DB7AE7">
            <w:r w:rsidRPr="00985379">
              <w:rPr>
                <w:rFonts w:hint="cs"/>
                <w:cs/>
              </w:rPr>
              <w:t xml:space="preserve">   ความเกี่ยวเนื่อง</w:t>
            </w:r>
            <w:r w:rsidRPr="00985379">
              <w:t xml:space="preserve"> 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  </w:t>
            </w:r>
            <w:r w:rsidRPr="00985379">
              <w:rPr>
                <w:rFonts w:hint="cs"/>
                <w:cs/>
              </w:rPr>
              <w:t xml:space="preserve">การรวม </w:t>
            </w:r>
            <w:r w:rsidRPr="00985379">
              <w:t>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  การขยาย </w:t>
            </w:r>
            <w:r w:rsidRPr="00985379">
              <w:t>: -</w:t>
            </w:r>
          </w:p>
          <w:p w:rsidR="007B54CB" w:rsidRPr="00985379" w:rsidRDefault="007B54CB" w:rsidP="007B54CB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   การรับทอดคุณสมบัติ</w:t>
            </w:r>
            <w:r w:rsidRPr="00985379">
              <w:t xml:space="preserve"> :</w:t>
            </w:r>
            <w:r w:rsidRPr="00985379">
              <w:rPr>
                <w:rFonts w:hint="cs"/>
                <w:cs/>
              </w:rPr>
              <w:t xml:space="preserve"> -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7B54CB" w:rsidRPr="00741D78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</w:tbl>
    <w:p w:rsidR="006B4C65" w:rsidRDefault="006B4C65" w:rsidP="00DF3EDF">
      <w:pPr>
        <w:spacing w:before="0" w:after="0" w:line="240" w:lineRule="auto"/>
        <w:jc w:val="left"/>
        <w:rPr>
          <w:cs/>
        </w:rPr>
      </w:pPr>
    </w:p>
    <w:p w:rsidR="00922C36" w:rsidRDefault="006B4C65" w:rsidP="00DF3EDF">
      <w:pPr>
        <w:spacing w:before="0" w:after="0" w:line="240" w:lineRule="auto"/>
        <w:jc w:val="left"/>
      </w:pPr>
      <w:r>
        <w:rPr>
          <w:cs/>
        </w:rPr>
        <w:br w:type="page"/>
      </w:r>
      <w:r w:rsidR="00220FCA" w:rsidRPr="00DF3EDF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 w:rsidR="00C454E1">
        <w:rPr>
          <w:cs/>
        </w:rPr>
        <w:noBreakHyphen/>
      </w:r>
      <w:r w:rsidR="00252C59">
        <w:t>2</w:t>
      </w:r>
      <w:r w:rsidR="00220FCA" w:rsidRPr="00DF3EDF">
        <w:rPr>
          <w:rFonts w:hint="cs"/>
          <w:cs/>
        </w:rPr>
        <w:t xml:space="preserve"> </w:t>
      </w:r>
      <w:r w:rsidR="00922C36" w:rsidRPr="00DF3EDF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="00922C36" w:rsidRPr="00DF3EDF">
        <w:rPr>
          <w:rFonts w:hint="cs"/>
          <w:cs/>
        </w:rPr>
        <w:t xml:space="preserve"> </w:t>
      </w:r>
      <w:r w:rsidR="00922C36" w:rsidRPr="00DF3EDF">
        <w:t>UC2(</w:t>
      </w:r>
      <w:r w:rsidR="00922C36" w:rsidRPr="00DF3EDF">
        <w:rPr>
          <w:rFonts w:hint="cs"/>
          <w:cs/>
        </w:rPr>
        <w:t>ต่อ</w:t>
      </w:r>
      <w:r w:rsidR="00384FB6" w:rsidRPr="00DF3EDF"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2978"/>
        <w:gridCol w:w="2688"/>
      </w:tblGrid>
      <w:tr w:rsidR="006B4C65" w:rsidRPr="00985379" w:rsidTr="002970E5">
        <w:tc>
          <w:tcPr>
            <w:tcW w:w="1874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643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83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1874" w:type="pct"/>
          </w:tcPr>
          <w:p w:rsidR="006B4C65" w:rsidRPr="007E1467" w:rsidRDefault="006B4C65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B4C65" w:rsidRPr="00B02937" w:rsidTr="002970E5">
        <w:tc>
          <w:tcPr>
            <w:tcW w:w="1874" w:type="pct"/>
            <w:vMerge w:val="restart"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83" w:type="pct"/>
            <w:tcBorders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</w:t>
            </w:r>
            <w:r>
              <w:rPr>
                <w:sz w:val="24"/>
              </w:rPr>
              <w:t xml:space="preserve"> </w:t>
            </w:r>
            <w:r w:rsidRPr="00984DEC">
              <w:rPr>
                <w:szCs w:val="40"/>
              </w:rPr>
              <w:t>“</w:t>
            </w:r>
            <w:r w:rsidRPr="00CF4764">
              <w:rPr>
                <w:rFonts w:hint="cs"/>
                <w:sz w:val="24"/>
                <w:cs/>
              </w:rPr>
              <w:t>ลบ</w:t>
            </w:r>
            <w:r w:rsidRPr="00984DEC">
              <w:rPr>
                <w:szCs w:val="40"/>
              </w:rPr>
              <w:t xml:space="preserve">” </w:t>
            </w:r>
            <w:r w:rsidRPr="00CF4764">
              <w:rPr>
                <w:rFonts w:hint="cs"/>
                <w:sz w:val="24"/>
                <w:cs/>
              </w:rPr>
              <w:t>ภายในตารางรายการ</w:t>
            </w:r>
            <w:r>
              <w:rPr>
                <w:cs/>
              </w:rPr>
              <w:t>โสตทัศนวัสดุ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jc w:val="left"/>
            </w:pP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/>
        </w:tc>
      </w:tr>
      <w:tr w:rsidR="006B4C65" w:rsidRPr="00B02937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</w:tcBorders>
          </w:tcPr>
          <w:p w:rsidR="006B4C65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6B4C65" w:rsidTr="00DB7AE7">
        <w:tc>
          <w:tcPr>
            <w:tcW w:w="1874" w:type="pct"/>
          </w:tcPr>
          <w:p w:rsidR="006B4C65" w:rsidRPr="007E1467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เงื่อนไขการทำงานพิเศษ</w:t>
            </w:r>
          </w:p>
        </w:tc>
        <w:tc>
          <w:tcPr>
            <w:tcW w:w="3126" w:type="pct"/>
            <w:gridSpan w:val="2"/>
          </w:tcPr>
          <w:p w:rsidR="006B4C65" w:rsidRDefault="006B4C65" w:rsidP="00DB7AE7">
            <w:pPr>
              <w:spacing w:before="0"/>
            </w:pPr>
            <w:r>
              <w:rPr>
                <w:rFonts w:hint="cs"/>
                <w:cs/>
              </w:rPr>
              <w:t>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3" w:name="_Toc53120988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bookmarkEnd w:id="27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RPr="007E1467" w:rsidTr="00DB7AE7">
        <w:trPr>
          <w:trHeight w:val="416"/>
        </w:trPr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534B59" w:rsidRPr="007E1467" w:rsidTr="00DB7AE7">
        <w:tc>
          <w:tcPr>
            <w:tcW w:w="1874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ผู้กระทำหลัก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ระดับความซับซ้อน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กลาง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ผู้มีส่วนเกี่ยวข้อง </w:t>
            </w:r>
            <w:r w:rsidRPr="006C2C83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คำอธิบาย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เป็นยูสเคสที่ใช้งานสำหรับแก้ไขข้อมูลโสตทัศนวัสดุ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สิ่งกระตุ้น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เมื่อต้องการใช้งานสำหรับแก้ไขข้อมูลโสตทัศนวัสดุ</w:t>
            </w:r>
          </w:p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ประเภทของสิ่งกระตุ้น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ภายนอก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252C59">
        <w:rPr>
          <w:i w:val="0"/>
          <w:iCs w:val="0"/>
          <w:color w:val="auto"/>
          <w:sz w:val="32"/>
          <w:szCs w:val="32"/>
        </w:rPr>
        <w:t>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r w:rsidR="005823F4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252C59" w:rsidRPr="006C2C83" w:rsidTr="007F67EF">
        <w:tc>
          <w:tcPr>
            <w:tcW w:w="5000" w:type="pct"/>
            <w:gridSpan w:val="3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  <w:tr w:rsidR="00252C59" w:rsidRPr="006C2C83" w:rsidTr="007F67EF">
        <w:tc>
          <w:tcPr>
            <w:tcW w:w="1874" w:type="pct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เงื่อนไขก่อนการทำงาน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C2C83">
              <w:t xml:space="preserve"> “SETTING” </w:t>
            </w:r>
            <w:r w:rsidRPr="006C2C83">
              <w:rPr>
                <w:rFonts w:hint="cs"/>
                <w:cs/>
              </w:rPr>
              <w:t xml:space="preserve">และเลือกเมนู </w:t>
            </w:r>
            <w:r w:rsidRPr="006C2C83">
              <w:t>“</w:t>
            </w:r>
            <w:r w:rsidRPr="006C2C83">
              <w:rPr>
                <w:rFonts w:hint="cs"/>
                <w:cs/>
              </w:rPr>
              <w:t>จัดการโสตทัศนวัสดุ</w:t>
            </w:r>
            <w:r w:rsidRPr="006C2C83">
              <w:t>”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  <w:tr w:rsidR="00252C59" w:rsidTr="007F67EF">
        <w:tc>
          <w:tcPr>
            <w:tcW w:w="1874" w:type="pct"/>
          </w:tcPr>
          <w:p w:rsidR="00252C59" w:rsidRPr="00CF4764" w:rsidRDefault="00252C59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Default="00252C59" w:rsidP="007F67EF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534B59" w:rsidTr="00DB7AE7">
        <w:tc>
          <w:tcPr>
            <w:tcW w:w="1874" w:type="pct"/>
          </w:tcPr>
          <w:p w:rsidR="00534B59" w:rsidRPr="007E1467" w:rsidRDefault="00534B59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34B59" w:rsidTr="00DB7AE7">
        <w:tc>
          <w:tcPr>
            <w:tcW w:w="1874" w:type="pct"/>
            <w:vMerge w:val="restart"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B02937" w:rsidRDefault="00534B59" w:rsidP="00DB7AE7">
            <w:pPr>
              <w:rPr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Default="00534B59" w:rsidP="00DB7AE7"/>
          <w:p w:rsidR="00534B59" w:rsidRDefault="00534B59" w:rsidP="00DB7AE7">
            <w:pPr>
              <w:spacing w:line="240" w:lineRule="auto"/>
            </w:pP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>
            <w:r>
              <w:t xml:space="preserve">5. </w:t>
            </w:r>
            <w:r>
              <w:rPr>
                <w:rFonts w:hint="cs"/>
                <w:cs/>
              </w:rPr>
              <w:t xml:space="preserve">แก้ไขข้อมูลของโสตทัศนวัสดุ แล้วกดปุ่ม </w:t>
            </w:r>
            <w:r>
              <w:t>“</w:t>
            </w:r>
            <w:r>
              <w:rPr>
                <w:rFonts w:hint="cs"/>
                <w:cs/>
              </w:rPr>
              <w:t>ตกลง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/>
          <w:p w:rsidR="00534B59" w:rsidRDefault="00534B59" w:rsidP="00DB7AE7"/>
        </w:tc>
      </w:tr>
      <w:tr w:rsidR="00534B59" w:rsidRPr="00B02937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Pr="00B02937" w:rsidRDefault="00534B59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</w:tcBorders>
          </w:tcPr>
          <w:p w:rsidR="00534B59" w:rsidRDefault="00534B59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534B59" w:rsidRPr="006C2C83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r w:rsidRPr="006C2C83">
              <w:t>-</w:t>
            </w:r>
          </w:p>
        </w:tc>
      </w:tr>
    </w:tbl>
    <w:p w:rsidR="00213C8B" w:rsidRDefault="00213C8B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C74516" w:rsidRDefault="00213C8B" w:rsidP="00213C8B">
      <w:pPr>
        <w:ind w:firstLine="720"/>
      </w:pPr>
      <w:r w:rsidRPr="007B54CB">
        <w:rPr>
          <w:rFonts w:hint="cs"/>
          <w:cs/>
        </w:rPr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จัดการสำนักพิมพ์เข้ามาจัดการซึ่งการทำงานของยูสเคสจะแบ่งออกเป็น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C74516" w:rsidRDefault="00C74516" w:rsidP="00213C8B">
      <w:pPr>
        <w:ind w:firstLine="720"/>
      </w:pPr>
      <w:r>
        <w:t>1.</w:t>
      </w:r>
      <w:r w:rsidR="00213C8B">
        <w:rPr>
          <w:rFonts w:hint="cs"/>
          <w:cs/>
        </w:rPr>
        <w:t>จัดการสำนักพิมพ์(เพิ่ม)</w:t>
      </w:r>
      <w:r w:rsidR="00213C8B" w:rsidRPr="007B54CB">
        <w:rPr>
          <w:rFonts w:hint="cs"/>
          <w:cs/>
        </w:rPr>
        <w:t xml:space="preserve"> โดยการที่จะทำการ</w:t>
      </w:r>
      <w:r w:rsidR="00213C8B">
        <w:rPr>
          <w:rFonts w:hint="cs"/>
          <w:cs/>
        </w:rPr>
        <w:t>เพิ่มสำนักพิมพ์</w:t>
      </w:r>
      <w:r w:rsidR="00213C8B" w:rsidRPr="007B54CB">
        <w:rPr>
          <w:rFonts w:hint="cs"/>
          <w:cs/>
        </w:rPr>
        <w:t xml:space="preserve">มีรายละเอียดการทำการเพิ่มดังแสดงในตารางที่ </w:t>
      </w:r>
      <w:r>
        <w:t>3-4</w:t>
      </w:r>
      <w:r w:rsidR="00213C8B" w:rsidRPr="007B54CB">
        <w:t xml:space="preserve"> </w:t>
      </w:r>
      <w:r w:rsidR="00213C8B" w:rsidRPr="007B54CB">
        <w:rPr>
          <w:rFonts w:hint="cs"/>
          <w:cs/>
        </w:rPr>
        <w:t>ซึ่งเป็นคำ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>
        <w:t>UC4</w:t>
      </w:r>
      <w:r w:rsidR="00213C8B"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="00213C8B" w:rsidRPr="007B54CB">
        <w:rPr>
          <w:rFonts w:hint="cs"/>
          <w:cs/>
        </w:rPr>
        <w:t>นั้นมีความสำคัญระดับสูง</w:t>
      </w:r>
      <w:r w:rsidR="00213C8B">
        <w:rPr>
          <w:rFonts w:hint="cs"/>
          <w:cs/>
        </w:rPr>
        <w:t xml:space="preserve"> หากไม่มีข้อมูลในส่วนนี้ก็ไม่สามารถทำการ</w:t>
      </w:r>
      <w:r>
        <w:rPr>
          <w:rFonts w:hint="cs"/>
          <w:cs/>
        </w:rPr>
        <w:t>เพิ่มรายการหนังสือได้</w:t>
      </w:r>
      <w:r w:rsidR="00213C8B">
        <w:t xml:space="preserve"> </w:t>
      </w:r>
    </w:p>
    <w:p w:rsidR="00C74516" w:rsidRDefault="00C74516" w:rsidP="00213C8B">
      <w:pPr>
        <w:ind w:firstLine="720"/>
      </w:pPr>
      <w:r>
        <w:t>2.</w:t>
      </w:r>
      <w:r>
        <w:rPr>
          <w:rFonts w:hint="cs"/>
          <w:cs/>
        </w:rPr>
        <w:t>จัดการสำนักพิมพ์(แก้ไข)การที่จะแก้ไขข้อมูลสำนักพิมพ์ได้นั้นต้องจัดการผ่านยูสเคสสำนักพิมพ์</w:t>
      </w:r>
      <w:r w:rsidR="00213C8B">
        <w:rPr>
          <w:rFonts w:hint="cs"/>
          <w:cs/>
        </w:rPr>
        <w:t>โดยรายละเอียดการทำการ</w:t>
      </w:r>
      <w:r>
        <w:rPr>
          <w:rFonts w:hint="cs"/>
          <w:cs/>
        </w:rPr>
        <w:t>แก้ไขสำนักพิมพ์</w:t>
      </w:r>
      <w:r w:rsidR="00213C8B">
        <w:rPr>
          <w:rFonts w:hint="cs"/>
          <w:cs/>
        </w:rPr>
        <w:t>จะแสดงดังตารางที่</w:t>
      </w:r>
      <w:r>
        <w:t xml:space="preserve"> 3-5</w:t>
      </w:r>
      <w:r w:rsidR="00213C8B">
        <w:t xml:space="preserve"> </w:t>
      </w:r>
      <w:r w:rsidR="00213C8B">
        <w:rPr>
          <w:rFonts w:hint="cs"/>
          <w:cs/>
        </w:rPr>
        <w:t>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 </w:t>
      </w:r>
      <w:r>
        <w:t>UC5</w:t>
      </w:r>
      <w:r w:rsidR="00213C8B" w:rsidRPr="007B54CB">
        <w:rPr>
          <w:rFonts w:hint="cs"/>
          <w:cs/>
        </w:rPr>
        <w:t xml:space="preserve"> </w:t>
      </w:r>
    </w:p>
    <w:p w:rsidR="00213C8B" w:rsidRDefault="00C74516" w:rsidP="00213C8B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>จัดการสำนักพิมพ์(ลบ)</w:t>
      </w:r>
      <w:r w:rsidR="00D03C7E">
        <w:rPr>
          <w:rFonts w:hint="cs"/>
          <w:cs/>
        </w:rPr>
        <w:t>จะเป็นการลบรายการสำนักพิมพ์ ซึ่ง</w:t>
      </w:r>
      <w:r w:rsidR="00213C8B">
        <w:rPr>
          <w:rFonts w:hint="cs"/>
          <w:cs/>
        </w:rPr>
        <w:t xml:space="preserve">การทำงานจะมีรายละเอียดแสดงดังตารางที่ </w:t>
      </w:r>
      <w:r w:rsidR="00A6664B">
        <w:t>3-6</w:t>
      </w:r>
      <w:r w:rsidR="00213C8B">
        <w:rPr>
          <w:rFonts w:hint="cs"/>
          <w:cs/>
        </w:rPr>
        <w:t xml:space="preserve"> 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 w:rsidR="00A6664B">
        <w:t>UC6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4" w:name="_Toc53120988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UC4</w:t>
      </w:r>
      <w:bookmarkEnd w:id="27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C0499" w:rsidRPr="007E1467" w:rsidTr="00DB7AE7">
        <w:trPr>
          <w:trHeight w:val="416"/>
        </w:trPr>
        <w:tc>
          <w:tcPr>
            <w:tcW w:w="187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ชื่อยูสเคส </w:t>
            </w:r>
            <w:r w:rsidRPr="00FA62CB">
              <w:t>:</w:t>
            </w:r>
            <w:r w:rsidRPr="00FA62CB">
              <w:rPr>
                <w:rFonts w:hint="cs"/>
                <w:cs/>
              </w:rPr>
              <w:t xml:space="preserve"> จัดการสำนักพิมพ์</w:t>
            </w:r>
            <w:r w:rsidRPr="00FA62CB">
              <w:t>(</w:t>
            </w:r>
            <w:r w:rsidRPr="00FA62CB">
              <w:rPr>
                <w:rFonts w:hint="cs"/>
                <w:cs/>
              </w:rPr>
              <w:t>เพิ่ม</w:t>
            </w:r>
            <w:r w:rsidRPr="00FA62CB">
              <w:t>)</w:t>
            </w:r>
          </w:p>
        </w:tc>
        <w:tc>
          <w:tcPr>
            <w:tcW w:w="166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รหัส </w:t>
            </w:r>
            <w:r w:rsidRPr="00FA62CB">
              <w:t>: UC4</w:t>
            </w:r>
          </w:p>
        </w:tc>
        <w:tc>
          <w:tcPr>
            <w:tcW w:w="1462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ระดับความสำคัญ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สูง</w:t>
            </w:r>
          </w:p>
        </w:tc>
      </w:tr>
      <w:tr w:rsidR="003C0499" w:rsidRPr="007E1467" w:rsidTr="00DB7AE7">
        <w:tc>
          <w:tcPr>
            <w:tcW w:w="1874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ผู้กระทำหลัก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ระดับความซับซ้อน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กลาง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ผู้มีส่วนเกี่ยวข้อง </w:t>
            </w:r>
            <w:r w:rsidRPr="00FA62CB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คำอธิบาย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เป็นยูสเคสที่ใช้งานสำหรับเพิ่มรายการสำนักพิมพ์เข้าสู่ระบบ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สิ่งกระตุ้น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เมื่อต้องการใช้งานสำหรับเพิ่มรายการสำนักพิมพ์เข้าสู่ระบบ</w:t>
            </w:r>
          </w:p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ประเภทของสิ่งกระตุ้น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ภายนอก</w:t>
            </w:r>
          </w:p>
        </w:tc>
      </w:tr>
      <w:tr w:rsidR="00252C59" w:rsidRPr="007E1467" w:rsidTr="00DB7AE7">
        <w:tc>
          <w:tcPr>
            <w:tcW w:w="5000" w:type="pct"/>
            <w:gridSpan w:val="3"/>
          </w:tcPr>
          <w:p w:rsidR="00252C59" w:rsidRPr="006C2C83" w:rsidRDefault="00252C59" w:rsidP="00252C59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FA62CB" w:rsidRDefault="00252C59" w:rsidP="00252C59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</w:tbl>
    <w:p w:rsidR="00A6664B" w:rsidRDefault="00A6664B" w:rsidP="00A6664B"/>
    <w:p w:rsidR="00A6664B" w:rsidRPr="00D03C7E" w:rsidRDefault="00A6664B" w:rsidP="00A6664B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4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UC4</w:t>
      </w:r>
      <w:r w:rsidR="00D03C7E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974"/>
        <w:gridCol w:w="2831"/>
      </w:tblGrid>
      <w:tr w:rsidR="00A6664B" w:rsidRPr="0004537D" w:rsidTr="00A6664B">
        <w:tc>
          <w:tcPr>
            <w:tcW w:w="1797" w:type="pct"/>
          </w:tcPr>
          <w:p w:rsidR="00A6664B" w:rsidRPr="00985379" w:rsidRDefault="00A6664B" w:rsidP="00A6664B">
            <w:pPr>
              <w:spacing w:line="240" w:lineRule="auto"/>
              <w:jc w:val="left"/>
            </w:pPr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>
              <w:rPr>
                <w:rFonts w:hint="cs"/>
                <w:cs/>
              </w:rPr>
              <w:t xml:space="preserve"> จัดการ</w:t>
            </w:r>
            <w:r w:rsidRPr="00FA62CB">
              <w:rPr>
                <w:rFonts w:hint="cs"/>
                <w:cs/>
              </w:rPr>
              <w:t>สำนักพิมพ์</w:t>
            </w:r>
            <w:r w:rsidRPr="00985379">
              <w:t>(</w:t>
            </w:r>
            <w:r>
              <w:rPr>
                <w:rFonts w:hint="cs"/>
                <w:cs/>
              </w:rPr>
              <w:t>เพิ่ม</w:t>
            </w:r>
            <w:r w:rsidRPr="00985379">
              <w:t>)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985379" w:rsidRDefault="00A6664B" w:rsidP="007F67EF">
            <w:pPr>
              <w:spacing w:line="240" w:lineRule="auto"/>
            </w:pPr>
            <w:r>
              <w:rPr>
                <w:rFonts w:hint="cs"/>
                <w:cs/>
              </w:rPr>
              <w:t>รหัส</w:t>
            </w:r>
            <w:r>
              <w:t xml:space="preserve"> : UC4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6C2C83" w:rsidRDefault="00A6664B" w:rsidP="007F67EF">
            <w:pPr>
              <w:spacing w:line="240" w:lineRule="auto"/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75C70" w:rsidRDefault="00A6664B" w:rsidP="007F67EF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“SETTING”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”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F4764" w:rsidRDefault="00A6664B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664B" w:rsidRPr="0004537D" w:rsidTr="00A6664B">
        <w:tc>
          <w:tcPr>
            <w:tcW w:w="1797" w:type="pct"/>
            <w:vMerge w:val="restart"/>
          </w:tcPr>
          <w:p w:rsidR="00A6664B" w:rsidRPr="0004537D" w:rsidRDefault="00A6664B" w:rsidP="007F67EF"/>
        </w:tc>
        <w:tc>
          <w:tcPr>
            <w:tcW w:w="164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56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</w:p>
        </w:tc>
      </w:tr>
      <w:tr w:rsidR="00A6664B" w:rsidRPr="0004537D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CF4764" w:rsidRDefault="00A6664B" w:rsidP="007F67EF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>4.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  <w:r>
              <w:t>5</w:t>
            </w:r>
            <w:r>
              <w:rPr>
                <w:rFonts w:hint="cs"/>
                <w:cs/>
              </w:rPr>
              <w:t>. ทำการบันทึกข้อมูล</w:t>
            </w: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B02937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แสดงรายการสำนักพิมพ์ที่ถูกเพิ่มใหม่</w:t>
            </w:r>
          </w:p>
        </w:tc>
      </w:tr>
      <w:tr w:rsidR="00A6664B" w:rsidRPr="003952A3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A6664B" w:rsidRPr="003952A3" w:rsidRDefault="00DE0173" w:rsidP="007F67EF">
            <w:pPr>
              <w:rPr>
                <w:cs/>
              </w:rPr>
            </w:pPr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A6664B" w:rsidRDefault="00A6664B" w:rsidP="00A6664B"/>
    <w:p w:rsidR="00A6664B" w:rsidRDefault="00A6664B" w:rsidP="00A6664B">
      <w:r>
        <w:br w:type="page"/>
      </w:r>
    </w:p>
    <w:p w:rsidR="00922C36" w:rsidRPr="00A6664B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5" w:name="_Toc531209884"/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bookmarkEnd w:id="27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F66FE0" w:rsidRPr="007E1467" w:rsidTr="00DB7AE7">
        <w:trPr>
          <w:trHeight w:val="416"/>
        </w:trPr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ผู้กระทำหลัก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ระดับความซับซ้อน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กลาง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ผู้มีส่วนเกี่ยวข้อง </w:t>
            </w:r>
            <w:r w:rsidRPr="006A2BB6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คำอธิบาย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สิ่งกระตุ้น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ประเภทของสิ่งกระตุ้น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ภายนอก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ความสัมพันธ์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ความเกี่ยวเนื่อง</w:t>
            </w:r>
            <w:r w:rsidRPr="006A2BB6">
              <w:t xml:space="preserve"> 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การรวม </w:t>
            </w:r>
            <w:r w:rsidRPr="006A2BB6">
              <w:t>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การขยาย </w:t>
            </w:r>
            <w:r w:rsidRPr="006A2BB6">
              <w:t>: -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   การรับทอดคุณสมบัติ</w:t>
            </w:r>
            <w:r w:rsidRPr="006A2BB6">
              <w:t xml:space="preserve"> :</w:t>
            </w:r>
            <w:r w:rsidRPr="006A2BB6">
              <w:rPr>
                <w:rFonts w:hint="cs"/>
                <w:cs/>
              </w:rPr>
              <w:t xml:space="preserve"> -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เงื่อนไขก่อนการทำงาน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A2BB6">
              <w:t xml:space="preserve"> “SETTING” </w:t>
            </w:r>
            <w:r w:rsidRPr="006A2BB6">
              <w:rPr>
                <w:rFonts w:hint="cs"/>
                <w:cs/>
              </w:rPr>
              <w:t xml:space="preserve">และเลือกเมนู </w:t>
            </w:r>
            <w:r w:rsidRPr="006A2BB6">
              <w:t>“</w:t>
            </w:r>
            <w:r w:rsidRPr="006A2BB6">
              <w:rPr>
                <w:rFonts w:hint="cs"/>
                <w:cs/>
              </w:rPr>
              <w:t>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”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2. ต้องมีรายการ</w:t>
            </w:r>
            <w:r w:rsidRPr="006A2BB6">
              <w:rPr>
                <w:cs/>
              </w:rPr>
              <w:t>สำนักพิมพ์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เงื่อนไขหลังการทำงาน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แสดงข้อมูลรายการ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>ที่ถูกแก้ไข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7E1467" w:rsidRDefault="00F66FE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66FE0" w:rsidRPr="007E1467" w:rsidTr="00F66FE0">
        <w:tc>
          <w:tcPr>
            <w:tcW w:w="1874" w:type="pct"/>
            <w:vMerge w:val="restart"/>
          </w:tcPr>
          <w:p w:rsidR="00F66FE0" w:rsidRPr="003952A3" w:rsidRDefault="00F66FE0" w:rsidP="00DB7AE7"/>
        </w:tc>
        <w:tc>
          <w:tcPr>
            <w:tcW w:w="1664" w:type="pct"/>
            <w:tcBorders>
              <w:bottom w:val="nil"/>
            </w:tcBorders>
          </w:tcPr>
          <w:p w:rsidR="00F66FE0" w:rsidRPr="00D357F8" w:rsidRDefault="00F66FE0" w:rsidP="00DB7AE7">
            <w:pPr>
              <w:spacing w:line="240" w:lineRule="auto"/>
              <w:rPr>
                <w:sz w:val="24"/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F66FE0" w:rsidRPr="00286180" w:rsidRDefault="00F66FE0" w:rsidP="00DB7AE7">
            <w:pPr>
              <w:rPr>
                <w:cs/>
              </w:rPr>
            </w:pPr>
          </w:p>
        </w:tc>
      </w:tr>
      <w:tr w:rsidR="00F66FE0" w:rsidRPr="007E1467" w:rsidTr="00F66FE0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66FE0" w:rsidRPr="000F50A4" w:rsidRDefault="00F66FE0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66FE0" w:rsidRDefault="00F66FE0" w:rsidP="00DB7AE7">
            <w:pPr>
              <w:spacing w:line="240" w:lineRule="auto"/>
            </w:pPr>
          </w:p>
        </w:tc>
      </w:tr>
      <w:tr w:rsidR="00F66FE0" w:rsidRPr="007E1467" w:rsidTr="00F66FE0">
        <w:trPr>
          <w:trHeight w:val="1260"/>
        </w:trPr>
        <w:tc>
          <w:tcPr>
            <w:tcW w:w="1874" w:type="pct"/>
            <w:vMerge/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F66FE0" w:rsidRPr="000F50A4" w:rsidRDefault="00F66FE0" w:rsidP="00DB7AE7">
            <w:pPr>
              <w:spacing w:line="240" w:lineRule="auto"/>
              <w:jc w:val="left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F66FE0" w:rsidRDefault="00F66FE0" w:rsidP="00DB7AE7"/>
          <w:p w:rsidR="00F66FE0" w:rsidRDefault="00F66FE0" w:rsidP="00DB7AE7">
            <w:pPr>
              <w:spacing w:line="240" w:lineRule="auto"/>
            </w:pP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03C7E">
        <w:rPr>
          <w:i w:val="0"/>
          <w:iCs w:val="0"/>
          <w:color w:val="auto"/>
          <w:sz w:val="32"/>
          <w:szCs w:val="32"/>
        </w:rPr>
        <w:t>5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47400" w:rsidTr="00DB7AE7">
        <w:tc>
          <w:tcPr>
            <w:tcW w:w="1874" w:type="pct"/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A47400" w:rsidTr="00DB7AE7">
        <w:tc>
          <w:tcPr>
            <w:tcW w:w="1874" w:type="pct"/>
          </w:tcPr>
          <w:p w:rsidR="00A47400" w:rsidRPr="007E1467" w:rsidRDefault="00A4740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A47400" w:rsidTr="00DB7AE7">
        <w:tc>
          <w:tcPr>
            <w:tcW w:w="1874" w:type="pct"/>
            <w:vMerge w:val="restart"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CF4764" w:rsidRDefault="00A47400" w:rsidP="00DB7AE7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Default="00A47400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spacing w:line="240" w:lineRule="auto"/>
            </w:pP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A47400" w:rsidRPr="00B02937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A47400" w:rsidRPr="006C2C83" w:rsidTr="00DB7AE7">
        <w:tc>
          <w:tcPr>
            <w:tcW w:w="1874" w:type="pct"/>
          </w:tcPr>
          <w:p w:rsidR="00A47400" w:rsidRPr="006C2C83" w:rsidRDefault="00A47400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A47400" w:rsidRPr="006C2C83" w:rsidRDefault="00A47400" w:rsidP="00DB7AE7">
            <w:r w:rsidRPr="006C2C83">
              <w:t>-</w:t>
            </w:r>
          </w:p>
        </w:tc>
      </w:tr>
    </w:tbl>
    <w:p w:rsidR="00A47400" w:rsidRDefault="00A47400" w:rsidP="00220FCA">
      <w:pPr>
        <w:pStyle w:val="a3"/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6" w:name="_Toc531209885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bookmarkEnd w:id="276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1136DE" w:rsidRPr="0004537D" w:rsidTr="00DB7AE7">
        <w:trPr>
          <w:trHeight w:val="416"/>
        </w:trPr>
        <w:tc>
          <w:tcPr>
            <w:tcW w:w="187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6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1136DE" w:rsidRPr="0004537D" w:rsidRDefault="001136DE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1136DE" w:rsidRPr="0004537D" w:rsidTr="00DB7AE7">
        <w:tc>
          <w:tcPr>
            <w:tcW w:w="1874" w:type="pct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ผู้กระทำหลัก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ระดับความซับซ้อน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กลาง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ผู้มีส่วนเกี่ยวข้อง </w:t>
            </w:r>
            <w:r w:rsidRPr="0004537D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คำอธิบาย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นั้นแล้ว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สิ่งกระตุ้น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04537D">
              <w:rPr>
                <w:cs/>
              </w:rPr>
              <w:t>สำนักพิมพ์</w:t>
            </w:r>
          </w:p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ประเภทของสิ่งกระตุ้น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ภายนอก</w:t>
            </w:r>
          </w:p>
        </w:tc>
      </w:tr>
    </w:tbl>
    <w:p w:rsidR="001136DE" w:rsidRPr="001136DE" w:rsidRDefault="001136DE" w:rsidP="001136DE">
      <w:pPr>
        <w:rPr>
          <w:cs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6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78"/>
        <w:gridCol w:w="18"/>
        <w:gridCol w:w="3016"/>
        <w:gridCol w:w="2650"/>
      </w:tblGrid>
      <w:tr w:rsidR="00F569ED" w:rsidRPr="0004537D" w:rsidTr="00DB7AE7">
        <w:tc>
          <w:tcPr>
            <w:tcW w:w="1864" w:type="pct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F569ED" w:rsidRPr="0004537D" w:rsidRDefault="00F569ED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569ED" w:rsidRPr="0004537D" w:rsidTr="00DB7AE7">
        <w:tc>
          <w:tcPr>
            <w:tcW w:w="5000" w:type="pct"/>
            <w:gridSpan w:val="4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ความสัมพันธ์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ความเกี่ยวเนื่อง</w:t>
            </w:r>
            <w:r w:rsidRPr="0004537D">
              <w:t xml:space="preserve"> 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การรวม </w:t>
            </w:r>
            <w:r w:rsidRPr="0004537D">
              <w:t>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การขยาย </w:t>
            </w:r>
            <w:r w:rsidRPr="0004537D">
              <w:t>: -</w:t>
            </w:r>
          </w:p>
          <w:p w:rsidR="00F569ED" w:rsidRPr="0004537D" w:rsidRDefault="00F569ED" w:rsidP="00F569ED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   การรับทอดคุณสมบัติ</w:t>
            </w:r>
            <w:r w:rsidRPr="0004537D">
              <w:t xml:space="preserve"> :</w:t>
            </w:r>
            <w:r w:rsidRPr="0004537D">
              <w:rPr>
                <w:rFonts w:hint="cs"/>
                <w:cs/>
              </w:rPr>
              <w:t xml:space="preserve"> -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เงื่อนไขก่อนการทำงาน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04537D">
              <w:t xml:space="preserve"> “SETTING” </w:t>
            </w:r>
            <w:r w:rsidRPr="0004537D">
              <w:rPr>
                <w:rFonts w:hint="cs"/>
                <w:cs/>
              </w:rPr>
              <w:t xml:space="preserve">และเลือกเมนู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2. ต้องมีรายการ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เงื่อนไขหลังการทำงาน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รายการ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 w:val="restart"/>
          </w:tcPr>
          <w:p w:rsidR="00F569ED" w:rsidRPr="0004537D" w:rsidRDefault="00F569ED" w:rsidP="00DB7AE7"/>
        </w:tc>
        <w:tc>
          <w:tcPr>
            <w:tcW w:w="1664" w:type="pct"/>
            <w:tcBorders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  <w:cs/>
              </w:rPr>
            </w:pPr>
            <w:r w:rsidRPr="0004537D">
              <w:rPr>
                <w:szCs w:val="40"/>
              </w:rPr>
              <w:t xml:space="preserve">2. </w:t>
            </w:r>
            <w:r w:rsidRPr="0004537D">
              <w:rPr>
                <w:rFonts w:hint="cs"/>
                <w:cs/>
              </w:rPr>
              <w:t xml:space="preserve">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szCs w:val="40"/>
              </w:rPr>
              <w:t xml:space="preserve">3. </w:t>
            </w:r>
            <w:r w:rsidRPr="0004537D">
              <w:rPr>
                <w:rFonts w:hint="cs"/>
                <w:sz w:val="24"/>
                <w:cs/>
              </w:rPr>
              <w:t>กดปุ่มลบภายในตาราง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  <w:r w:rsidRPr="0004537D"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jc w:val="left"/>
            </w:pPr>
            <w:r w:rsidRPr="0004537D">
              <w:t xml:space="preserve">5. </w:t>
            </w:r>
            <w:r w:rsidRPr="0004537D">
              <w:rPr>
                <w:rFonts w:hint="cs"/>
                <w:cs/>
              </w:rPr>
              <w:t xml:space="preserve">กดปุ่ม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ยืนยัน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6. ทำการลบข้อมูล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7.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t>-</w:t>
            </w:r>
          </w:p>
        </w:tc>
      </w:tr>
    </w:tbl>
    <w:p w:rsidR="00D03C7E" w:rsidRDefault="00D03C7E" w:rsidP="00D03C7E">
      <w:pPr>
        <w:ind w:firstLine="720"/>
      </w:pPr>
      <w:r w:rsidRPr="007B54CB">
        <w:rPr>
          <w:rFonts w:hint="cs"/>
          <w:cs/>
        </w:rPr>
        <w:lastRenderedPageBreak/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จัดการผู้แต่งเข้ามาซึ่งการทำงานของยูสเคสจะแบ่งออกเป็น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D03C7E" w:rsidRDefault="00D03C7E" w:rsidP="00D03C7E">
      <w:pPr>
        <w:ind w:firstLine="720"/>
      </w:pPr>
      <w:r>
        <w:t>1.</w:t>
      </w:r>
      <w:r>
        <w:rPr>
          <w:rFonts w:hint="cs"/>
          <w:cs/>
        </w:rPr>
        <w:t>จัดการผู้แต่ง(เพิ่ม)</w:t>
      </w:r>
      <w:r w:rsidRPr="007B54CB">
        <w:rPr>
          <w:rFonts w:hint="cs"/>
          <w:cs/>
        </w:rPr>
        <w:t xml:space="preserve"> โดยการที่จะทำการ</w:t>
      </w:r>
      <w:r>
        <w:rPr>
          <w:rFonts w:hint="cs"/>
          <w:cs/>
        </w:rPr>
        <w:t>เพิ่มผู้แต่ง</w:t>
      </w:r>
      <w:r w:rsidRPr="007B54CB">
        <w:rPr>
          <w:rFonts w:hint="cs"/>
          <w:cs/>
        </w:rPr>
        <w:t>มีรายละเอียดการทำการเพิ่มดังแสดงใน</w:t>
      </w:r>
    </w:p>
    <w:p w:rsidR="00D03C7E" w:rsidRDefault="00D03C7E" w:rsidP="00D03C7E">
      <w:r w:rsidRPr="007B54CB">
        <w:rPr>
          <w:rFonts w:hint="cs"/>
          <w:cs/>
        </w:rPr>
        <w:t xml:space="preserve">ตารางที่ </w:t>
      </w:r>
      <w:r>
        <w:t>3-7</w:t>
      </w:r>
      <w:r w:rsidRPr="007B54CB">
        <w:t xml:space="preserve">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>
        <w:t>UC7</w:t>
      </w:r>
      <w:r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Pr="007B54CB">
        <w:rPr>
          <w:rFonts w:hint="cs"/>
          <w:cs/>
        </w:rPr>
        <w:t>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หากไม่มีข้อมูลในส่วนนี้ก็ไม่สามารถทำการเพิ่มรายการหนังสือได้</w:t>
      </w:r>
      <w:r>
        <w:t xml:space="preserve"> </w:t>
      </w:r>
    </w:p>
    <w:p w:rsidR="00D03C7E" w:rsidRDefault="00D03C7E" w:rsidP="00D03C7E">
      <w:pPr>
        <w:ind w:firstLine="720"/>
      </w:pPr>
      <w:r>
        <w:t>2.</w:t>
      </w:r>
      <w:r>
        <w:rPr>
          <w:rFonts w:hint="cs"/>
          <w:cs/>
        </w:rPr>
        <w:t>จัดการผู้แต่ง(แก้ไข)การที่จะแก้ไขข้อมูลผู้แต่งมีรายละเอียดการทำกาแก้ไขดังตารางที่</w:t>
      </w:r>
      <w:r>
        <w:t xml:space="preserve"> 3-8 </w:t>
      </w:r>
      <w:r>
        <w:rPr>
          <w:rFonts w:hint="cs"/>
          <w:cs/>
        </w:rPr>
        <w:t>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 </w:t>
      </w:r>
      <w:r>
        <w:t>UC8</w:t>
      </w:r>
      <w:r w:rsidRPr="007B54CB">
        <w:rPr>
          <w:rFonts w:hint="cs"/>
          <w:cs/>
        </w:rPr>
        <w:t xml:space="preserve"> </w:t>
      </w:r>
    </w:p>
    <w:p w:rsidR="00D03C7E" w:rsidRDefault="00D03C7E" w:rsidP="00D03C7E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 xml:space="preserve">จัดการผู้แต่ง(ลบ)จะเป็นการลบรายการผู้แต่ง ซึ่งการทำงานจะมีรายละเอียดแสดงดังตารางที่ </w:t>
      </w:r>
      <w:r w:rsidR="00DE0173">
        <w:t>3-9</w:t>
      </w:r>
      <w:r>
        <w:rPr>
          <w:rFonts w:hint="cs"/>
          <w:cs/>
        </w:rPr>
        <w:t xml:space="preserve"> 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="00DE0173">
        <w:t>UC9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7" w:name="_Toc531209886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bookmarkEnd w:id="27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ผู้กระทำหลัก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ระดับความซับซ้อน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ผู้มีส่วนเกี่ยวข้อง </w:t>
            </w:r>
            <w:r w:rsidRPr="004D1D20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คำอธิบาย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สิ่งกระตุ้น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ประเภทของสิ่งกระตุ้น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ภายนอก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ความสัมพันธ์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ความเกี่ยวเนื่อง</w:t>
            </w:r>
            <w:r w:rsidRPr="004D1D20">
              <w:t xml:space="preserve"> 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การรวม </w:t>
            </w:r>
            <w:r w:rsidRPr="004D1D20">
              <w:t>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การขยาย </w:t>
            </w:r>
            <w:r w:rsidRPr="004D1D20">
              <w:t>: -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   การรับทอดคุณสมบัติ</w:t>
            </w:r>
            <w:r w:rsidRPr="004D1D20">
              <w:t xml:space="preserve"> :</w:t>
            </w:r>
            <w:r w:rsidRPr="004D1D20">
              <w:rPr>
                <w:rFonts w:hint="cs"/>
                <w:cs/>
              </w:rPr>
              <w:t xml:space="preserve"> -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เงื่อนไขก่อนการทำงาน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4D1D20">
              <w:t xml:space="preserve"> “SETTING” </w:t>
            </w:r>
            <w:r w:rsidRPr="004D1D20">
              <w:rPr>
                <w:rFonts w:hint="cs"/>
                <w:cs/>
              </w:rPr>
              <w:t xml:space="preserve">และเลือกเมนู </w:t>
            </w:r>
            <w:r w:rsidRPr="004D1D20">
              <w:t>“</w:t>
            </w:r>
            <w:r w:rsidRPr="004D1D20">
              <w:rPr>
                <w:rFonts w:hint="cs"/>
                <w:cs/>
              </w:rPr>
              <w:t>จัดการ</w:t>
            </w:r>
            <w:r w:rsidRPr="004D1D20">
              <w:rPr>
                <w:cs/>
              </w:rPr>
              <w:t>ผู้แต่ง</w:t>
            </w:r>
            <w:r w:rsidRPr="004D1D20">
              <w:t>”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7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เงื่อนไขหลังการทำงาน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แสดงข้อมูลรายการ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ที่ถูกเพิ่มใหม่</w:t>
            </w:r>
          </w:p>
        </w:tc>
      </w:tr>
      <w:tr w:rsidR="00DE0173" w:rsidTr="00DE0173">
        <w:tc>
          <w:tcPr>
            <w:tcW w:w="1874" w:type="pct"/>
          </w:tcPr>
          <w:p w:rsidR="00DE0173" w:rsidRPr="007E1467" w:rsidRDefault="00DE0173" w:rsidP="00DE0173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CF4764" w:rsidRDefault="00DE0173" w:rsidP="00DE0173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  <w:r>
              <w:t xml:space="preserve">5.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>6</w:t>
            </w:r>
            <w:r w:rsidRPr="0004537D">
              <w:rPr>
                <w:rFonts w:hint="cs"/>
                <w:cs/>
              </w:rPr>
              <w:t>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DE0173" w:rsidRPr="006C2C83" w:rsidTr="00DB7AE7">
        <w:tc>
          <w:tcPr>
            <w:tcW w:w="1874" w:type="pct"/>
          </w:tcPr>
          <w:p w:rsidR="00DE0173" w:rsidRPr="006C2C83" w:rsidRDefault="00DE0173" w:rsidP="00DE0173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8" w:name="_Toc531209887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bookmarkEnd w:id="278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15062C">
              <w:rPr>
                <w:cs/>
              </w:rPr>
              <w:t>ผู้แต่ง</w:t>
            </w:r>
            <w:r w:rsidRPr="0015062C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15062C">
              <w:rPr>
                <w:cs/>
              </w:rPr>
              <w:t>ผู้แต่ง</w:t>
            </w:r>
          </w:p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922C36" w:rsidRPr="00625B1F" w:rsidRDefault="00922C36" w:rsidP="00922C36">
      <w:pPr>
        <w:rPr>
          <w:cs/>
        </w:rPr>
      </w:pPr>
    </w:p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8</w:t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15062C" w:rsidTr="00DE0173">
        <w:tc>
          <w:tcPr>
            <w:tcW w:w="5000" w:type="pct"/>
            <w:gridSpan w:val="3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</w:t>
            </w:r>
            <w:r w:rsidRPr="0015062C">
              <w:rPr>
                <w:cs/>
              </w:rPr>
              <w:t>ผู้แต่ง</w:t>
            </w:r>
            <w:r w:rsidRPr="0015062C">
              <w:t>”</w:t>
            </w:r>
          </w:p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</w:t>
            </w:r>
            <w:r w:rsidRPr="0015062C">
              <w:rPr>
                <w:cs/>
              </w:rPr>
              <w:t>ผู้แต่ง</w:t>
            </w:r>
          </w:p>
        </w:tc>
      </w:tr>
      <w:tr w:rsidR="00A113A3" w:rsidTr="00DB7AE7">
        <w:tc>
          <w:tcPr>
            <w:tcW w:w="1874" w:type="pct"/>
          </w:tcPr>
          <w:p w:rsidR="00A113A3" w:rsidRPr="00CF4764" w:rsidRDefault="00A113A3" w:rsidP="00DB7AE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Default="00DE0173" w:rsidP="00DB7AE7">
            <w:r>
              <w:t>-</w:t>
            </w:r>
          </w:p>
        </w:tc>
      </w:tr>
      <w:tr w:rsidR="00A113A3" w:rsidRPr="0004537D" w:rsidTr="00DB7AE7">
        <w:tc>
          <w:tcPr>
            <w:tcW w:w="1874" w:type="pct"/>
          </w:tcPr>
          <w:p w:rsidR="00A113A3" w:rsidRPr="0004537D" w:rsidRDefault="00A113A3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113A3" w:rsidRPr="0004537D" w:rsidTr="00DB7AE7">
        <w:tc>
          <w:tcPr>
            <w:tcW w:w="1874" w:type="pct"/>
            <w:vMerge w:val="restart"/>
          </w:tcPr>
          <w:p w:rsidR="00A113A3" w:rsidRPr="0004537D" w:rsidRDefault="00A113A3" w:rsidP="00DB7AE7"/>
        </w:tc>
        <w:tc>
          <w:tcPr>
            <w:tcW w:w="1664" w:type="pct"/>
            <w:tcBorders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กดปุ่มแก้ไขภายในตารา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E0173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r>
              <w:t xml:space="preserve">6.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</w:tbl>
    <w:p w:rsidR="00DE0173" w:rsidRDefault="00DE0173"/>
    <w:p w:rsidR="00DE0173" w:rsidRPr="00220FCA" w:rsidRDefault="00DE0173" w:rsidP="00DE0173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8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UC8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E0173" w:rsidRPr="0004537D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04537D" w:rsidTr="00DE0173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DE0173" w:rsidRPr="0004537D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RPr="0004537D" w:rsidTr="00DB7AE7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DE0173" w:rsidRPr="0004537D" w:rsidTr="00DB7AE7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5.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9" w:name="_Toc531209888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bookmarkEnd w:id="27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RPr="0004537D" w:rsidTr="00DB7AE7">
        <w:trPr>
          <w:trHeight w:val="416"/>
        </w:trPr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B7AE7" w:rsidRPr="0004537D" w:rsidTr="00DB7AE7">
        <w:tc>
          <w:tcPr>
            <w:tcW w:w="1874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เมื่อต้องการใช้งานสำหรับลบข้อมูลผู้แต่ง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>ความสัมพันธ์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9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Tr="00DB7AE7"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จัดการผู้แต่ง</w:t>
            </w:r>
            <w:r w:rsidRPr="0015062C">
              <w:t>”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ต้องมีรายการผู้แต่ง</w:t>
            </w:r>
          </w:p>
        </w:tc>
      </w:tr>
      <w:tr w:rsidR="00DE0173" w:rsidTr="00DE0173">
        <w:tc>
          <w:tcPr>
            <w:tcW w:w="1874" w:type="pct"/>
          </w:tcPr>
          <w:p w:rsidR="00DE0173" w:rsidRPr="00CF4764" w:rsidRDefault="00DE0173" w:rsidP="00DE017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DB7AE7" w:rsidTr="00DE0173">
        <w:tc>
          <w:tcPr>
            <w:tcW w:w="1874" w:type="pct"/>
          </w:tcPr>
          <w:p w:rsidR="00DB7AE7" w:rsidRPr="007E1467" w:rsidRDefault="00DB7AE7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กดปุ่มลบภายในตารา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ทำการลบข้อมูล</w:t>
            </w: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ถูกลบออกจากตาราง</w:t>
            </w:r>
          </w:p>
        </w:tc>
      </w:tr>
      <w:tr w:rsidR="00DB7AE7" w:rsidRPr="006C2C83" w:rsidTr="00DB7AE7">
        <w:tc>
          <w:tcPr>
            <w:tcW w:w="1874" w:type="pct"/>
          </w:tcPr>
          <w:p w:rsidR="00DB7AE7" w:rsidRPr="0004537D" w:rsidRDefault="00DB7AE7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B7AE7" w:rsidRPr="0004537D" w:rsidRDefault="00DB7AE7" w:rsidP="00DB7AE7"/>
        </w:tc>
      </w:tr>
    </w:tbl>
    <w:p w:rsidR="00DE0173" w:rsidRDefault="00DE0173" w:rsidP="00220FCA">
      <w:pPr>
        <w:pStyle w:val="a3"/>
        <w:rPr>
          <w:cs/>
        </w:rPr>
      </w:pPr>
    </w:p>
    <w:p w:rsidR="00DE0173" w:rsidRDefault="00DE0173" w:rsidP="00DE0173">
      <w:pPr>
        <w:rPr>
          <w:color w:val="44546A"/>
          <w:sz w:val="18"/>
          <w:szCs w:val="22"/>
          <w:cs/>
        </w:rPr>
      </w:pPr>
      <w:r>
        <w:rPr>
          <w:cs/>
        </w:rPr>
        <w:br w:type="page"/>
      </w:r>
    </w:p>
    <w:p w:rsidR="00DE0173" w:rsidRPr="003B1A87" w:rsidRDefault="003B1A87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rPr>
          <w:i w:val="0"/>
          <w:iCs w:val="0"/>
          <w:color w:val="auto"/>
          <w:sz w:val="32"/>
          <w:szCs w:val="32"/>
        </w:rPr>
        <w:lastRenderedPageBreak/>
        <w:tab/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ยูสเคสดูรายการหนังสือ จะเป็นการแสดงรายการหนังสือทั้งหมดที่ถูกเพิ่มเข้าระบบ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i w:val="0"/>
          <w:iCs w:val="0"/>
          <w:color w:val="auto"/>
          <w:sz w:val="32"/>
          <w:szCs w:val="32"/>
          <w:cs/>
        </w:rPr>
        <w:t>บรรณารักษ์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ซึ่งรายละเอียดการทำงานในส่วนของยูสเคสดูรายการหนังสือจะแสดงดังตารางที่ </w:t>
      </w:r>
      <w:r>
        <w:rPr>
          <w:i w:val="0"/>
          <w:iCs w:val="0"/>
          <w:color w:val="auto"/>
          <w:sz w:val="32"/>
          <w:szCs w:val="32"/>
        </w:rPr>
        <w:t>3-10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ซึ่งเป็นคำอธิบาย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220FCA">
        <w:rPr>
          <w:i w:val="0"/>
          <w:iCs w:val="0"/>
          <w:color w:val="auto"/>
          <w:sz w:val="32"/>
          <w:szCs w:val="32"/>
        </w:rPr>
        <w:t>UC10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0" w:name="_Toc531209889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bookmarkEnd w:id="280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842C8C" w:rsidRPr="0004537D" w:rsidTr="00765AF6">
        <w:trPr>
          <w:trHeight w:val="416"/>
        </w:trPr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bookmarkStart w:id="281" w:name="_Hlk531010576"/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64" w:type="pct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62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และค้นหารายการหนังสือภายในห้องสมุด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และสืบค้นรายการหนังสือภายในห้องสมุด</w:t>
            </w:r>
          </w:p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E0173" w:rsidRPr="0015062C" w:rsidTr="007F67EF">
        <w:tc>
          <w:tcPr>
            <w:tcW w:w="5000" w:type="pct"/>
            <w:gridSpan w:val="3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แสดงรายการหนังสือ</w:t>
            </w:r>
          </w:p>
        </w:tc>
      </w:tr>
      <w:bookmarkEnd w:id="281"/>
    </w:tbl>
    <w:p w:rsidR="00DE0173" w:rsidRDefault="00DE0173" w:rsidP="00922C36">
      <w:pPr>
        <w:rPr>
          <w:cs/>
        </w:rPr>
      </w:pPr>
    </w:p>
    <w:p w:rsidR="00DE0173" w:rsidRDefault="00DE0173" w:rsidP="00DE0173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3B1A87">
        <w:rPr>
          <w:i w:val="0"/>
          <w:iCs w:val="0"/>
          <w:color w:val="auto"/>
          <w:sz w:val="32"/>
          <w:szCs w:val="32"/>
        </w:rPr>
        <w:t>-10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9"/>
        <w:gridCol w:w="2641"/>
      </w:tblGrid>
      <w:tr w:rsidR="00842C8C" w:rsidRPr="0015062C" w:rsidTr="00765AF6">
        <w:tc>
          <w:tcPr>
            <w:tcW w:w="18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86" w:type="pct"/>
            <w:gridSpan w:val="3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gridSpan w:val="2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842C8C" w:rsidRPr="0004537D" w:rsidTr="00765AF6">
        <w:tc>
          <w:tcPr>
            <w:tcW w:w="1874" w:type="pct"/>
            <w:gridSpan w:val="2"/>
            <w:vMerge w:val="restart"/>
          </w:tcPr>
          <w:p w:rsidR="00842C8C" w:rsidRPr="0004537D" w:rsidRDefault="00842C8C" w:rsidP="00765AF6"/>
        </w:tc>
        <w:tc>
          <w:tcPr>
            <w:tcW w:w="1664" w:type="pct"/>
            <w:tcBorders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gridSpan w:val="2"/>
            <w:tcBorders>
              <w:bottom w:val="nil"/>
            </w:tcBorders>
          </w:tcPr>
          <w:p w:rsidR="00842C8C" w:rsidRPr="0004537D" w:rsidRDefault="00842C8C" w:rsidP="00765AF6">
            <w:pPr>
              <w:rPr>
                <w:cs/>
              </w:rPr>
            </w:pPr>
          </w:p>
        </w:tc>
      </w:tr>
      <w:tr w:rsidR="00842C8C" w:rsidRPr="0004537D" w:rsidTr="00765AF6"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/>
        </w:tc>
      </w:tr>
      <w:tr w:rsidR="00842C8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04537D" w:rsidRDefault="00842C8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3"/>
          </w:tcPr>
          <w:p w:rsidR="00842C8C" w:rsidRPr="0004537D" w:rsidRDefault="00842C8C" w:rsidP="00765AF6"/>
        </w:tc>
      </w:tr>
    </w:tbl>
    <w:p w:rsidR="00922C36" w:rsidRDefault="00922C36" w:rsidP="00922C36"/>
    <w:p w:rsidR="003B1A87" w:rsidRDefault="003B1A87" w:rsidP="003B1A87">
      <w:pPr>
        <w:ind w:firstLine="720"/>
      </w:pPr>
      <w:r>
        <w:rPr>
          <w:rFonts w:hint="cs"/>
          <w:cs/>
        </w:rPr>
        <w:t>ยูสเคสดูรายการ</w:t>
      </w:r>
      <w:r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จะเป็นการแสดงรายการ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573CF1">
        <w:t>1</w:t>
      </w:r>
      <w:r>
        <w:rPr>
          <w:rFonts w:hint="cs"/>
          <w:cs/>
        </w:rPr>
        <w:t xml:space="preserve"> 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573CF1">
        <w:t>UC11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2" w:name="_Toc53120989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bookmarkEnd w:id="28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765AF6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04537D" w:rsidTr="00765AF6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และค้นหารายการโสตทัศนวัสดุภายในห้องสมุด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และสืบค้นรายการโสตทัศนวัสดุภายในห้องสมุด</w:t>
            </w:r>
          </w:p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573CF1" w:rsidRDefault="00573CF1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73CF1">
        <w:rPr>
          <w:i w:val="0"/>
          <w:iCs w:val="0"/>
          <w:color w:val="auto"/>
          <w:sz w:val="32"/>
          <w:szCs w:val="32"/>
        </w:rPr>
        <w:t>-11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2650"/>
      </w:tblGrid>
      <w:tr w:rsidR="00394A0C" w:rsidRPr="0015062C" w:rsidTr="00573CF1">
        <w:tc>
          <w:tcPr>
            <w:tcW w:w="1857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81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15062C" w:rsidTr="00765AF6">
        <w:tc>
          <w:tcPr>
            <w:tcW w:w="5000" w:type="pct"/>
            <w:gridSpan w:val="4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3952A3" w:rsidTr="00765AF6">
        <w:tc>
          <w:tcPr>
            <w:tcW w:w="1874" w:type="pct"/>
            <w:gridSpan w:val="2"/>
          </w:tcPr>
          <w:p w:rsidR="00394A0C" w:rsidRPr="00CF4764" w:rsidRDefault="00394A0C" w:rsidP="00765AF6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3952A3" w:rsidRDefault="00394A0C" w:rsidP="00765AF6"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394A0C" w:rsidTr="00765AF6">
        <w:tc>
          <w:tcPr>
            <w:tcW w:w="1874" w:type="pct"/>
            <w:gridSpan w:val="2"/>
          </w:tcPr>
          <w:p w:rsidR="00394A0C" w:rsidRPr="00CF4764" w:rsidRDefault="00394A0C" w:rsidP="00765AF6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Default="00394A0C" w:rsidP="00765AF6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765AF6">
        <w:tc>
          <w:tcPr>
            <w:tcW w:w="1874" w:type="pct"/>
            <w:gridSpan w:val="2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765AF6"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/>
        </w:tc>
      </w:tr>
      <w:tr w:rsidR="00394A0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04537D" w:rsidRDefault="00394A0C" w:rsidP="00765AF6"/>
        </w:tc>
      </w:tr>
    </w:tbl>
    <w:p w:rsidR="00394A0C" w:rsidRPr="00394A0C" w:rsidRDefault="00394A0C" w:rsidP="00394A0C">
      <w:pPr>
        <w:rPr>
          <w:cs/>
        </w:rPr>
      </w:pPr>
    </w:p>
    <w:p w:rsidR="00573CF1" w:rsidRDefault="00573CF1">
      <w:pPr>
        <w:spacing w:before="0" w:after="0" w:line="240" w:lineRule="auto"/>
        <w:jc w:val="left"/>
        <w:rPr>
          <w:cs/>
        </w:rPr>
      </w:pPr>
      <w:r>
        <w:rPr>
          <w:i/>
          <w:iCs/>
          <w:cs/>
        </w:rPr>
        <w:br w:type="page"/>
      </w:r>
    </w:p>
    <w:p w:rsidR="00573CF1" w:rsidRDefault="00573CF1" w:rsidP="00573CF1">
      <w:pPr>
        <w:ind w:firstLine="720"/>
      </w:pPr>
      <w:r>
        <w:rPr>
          <w:rFonts w:hint="cs"/>
          <w:cs/>
        </w:rPr>
        <w:lastRenderedPageBreak/>
        <w:t>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จะเป็นการแสดงรายการ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B869AD">
        <w:t>2</w:t>
      </w:r>
      <w:r w:rsidR="00B869AD">
        <w:rPr>
          <w:rFonts w:hint="cs"/>
          <w:cs/>
        </w:rPr>
        <w:t xml:space="preserve"> </w:t>
      </w:r>
      <w:r>
        <w:rPr>
          <w:rFonts w:hint="cs"/>
          <w:cs/>
        </w:rPr>
        <w:t>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B869AD">
        <w:t>UC12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83" w:name="_Toc53120989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UC12</w:t>
      </w:r>
      <w:bookmarkEnd w:id="28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2970E5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</w:tcPr>
          <w:p w:rsidR="00394A0C" w:rsidRPr="00CF4764" w:rsidRDefault="00394A0C" w:rsidP="00765AF6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94A0C" w:rsidRPr="0004537D" w:rsidTr="002970E5">
        <w:tc>
          <w:tcPr>
            <w:tcW w:w="1874" w:type="pct"/>
          </w:tcPr>
          <w:p w:rsidR="002970E5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ผู้ใช้งานทั่วไป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และค้นหารายการวารสารภายในห้องสมุด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และสืบค้นรายการวารสารภายในห้องสมุด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แสดงรายการวารสาร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2970E5">
        <w:tc>
          <w:tcPr>
            <w:tcW w:w="1874" w:type="pct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2970E5">
        <w:tc>
          <w:tcPr>
            <w:tcW w:w="1874" w:type="pct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 w:rsidRPr="0015062C">
              <w:rPr>
                <w:rFonts w:hint="cs"/>
                <w:cs/>
              </w:rPr>
              <w:t>วารสาร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394A0C" w:rsidRPr="0004537D" w:rsidRDefault="00394A0C" w:rsidP="00765AF6"/>
        </w:tc>
      </w:tr>
    </w:tbl>
    <w:p w:rsidR="00B869AD" w:rsidRDefault="00B869AD" w:rsidP="00B869AD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-12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UC12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15062C" w:rsidRDefault="00B869AD" w:rsidP="00B869AD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15062C" w:rsidRDefault="00B869AD" w:rsidP="00B869AD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CF4764" w:rsidRDefault="00B869AD" w:rsidP="00B869AD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rPr>
                <w:sz w:val="24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</w:t>
            </w:r>
            <w:r w:rsidRPr="0015062C">
              <w:rPr>
                <w:rFonts w:hint="cs"/>
                <w:cs/>
              </w:rPr>
              <w:t>วารสาร</w:t>
            </w:r>
          </w:p>
        </w:tc>
      </w:tr>
      <w:tr w:rsidR="00B869AD" w:rsidRPr="0004537D" w:rsidTr="00765AF6"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869AD" w:rsidRPr="0004537D" w:rsidRDefault="00B869AD" w:rsidP="00B869AD"/>
        </w:tc>
      </w:tr>
    </w:tbl>
    <w:p w:rsidR="004C1CA0" w:rsidRDefault="00AF6E74" w:rsidP="00922C36">
      <w:r>
        <w:rPr>
          <w:cs/>
        </w:rPr>
        <w:tab/>
      </w:r>
    </w:p>
    <w:p w:rsidR="00AF6E74" w:rsidRPr="004C1CA0" w:rsidRDefault="00AF6E74" w:rsidP="0025672B">
      <w:pPr>
        <w:ind w:firstLine="720"/>
        <w:rPr>
          <w:cs/>
        </w:rPr>
      </w:pPr>
      <w:r>
        <w:rPr>
          <w:rFonts w:hint="cs"/>
          <w:cs/>
        </w:rPr>
        <w:t>ยูสเคสการดูประวัติการยืม คืน</w:t>
      </w:r>
      <w:r w:rsidR="000C3458">
        <w:rPr>
          <w:rFonts w:hint="cs"/>
          <w:cs/>
        </w:rPr>
        <w:t xml:space="preserve"> เป็นยูสเคสที่แสดงประวัติการทำรายการ</w:t>
      </w:r>
      <w:r w:rsidR="004C1CA0">
        <w:rPr>
          <w:rFonts w:hint="cs"/>
          <w:cs/>
        </w:rPr>
        <w:t>ของแต่ละผู้ใช้งาน โดย</w:t>
      </w:r>
      <w:r w:rsidR="00E02787">
        <w:rPr>
          <w:rFonts w:hint="cs"/>
          <w:cs/>
        </w:rPr>
        <w:t>ในส่วนนี้จะเป็นการทำงานของบรรณารักษ์ ซึ่ง</w:t>
      </w:r>
      <w:r w:rsidR="004C1CA0">
        <w:rPr>
          <w:rFonts w:hint="cs"/>
          <w:cs/>
        </w:rPr>
        <w:t>ผู้ใช้งานทั่วไป</w:t>
      </w:r>
      <w:r w:rsidR="00E02787">
        <w:rPr>
          <w:rFonts w:hint="cs"/>
          <w:cs/>
        </w:rPr>
        <w:t>จะมีการทำงานอีกแบบ</w:t>
      </w:r>
      <w:r w:rsidR="0025672B">
        <w:rPr>
          <w:rFonts w:hint="cs"/>
          <w:cs/>
        </w:rPr>
        <w:t xml:space="preserve"> </w:t>
      </w:r>
      <w:r w:rsidR="004C1CA0">
        <w:rPr>
          <w:rFonts w:hint="cs"/>
          <w:cs/>
        </w:rPr>
        <w:t>โดยรายละเอียดของการทำงาน</w:t>
      </w:r>
      <w:r w:rsidR="00E02787">
        <w:rPr>
          <w:rFonts w:hint="cs"/>
          <w:cs/>
        </w:rPr>
        <w:t>ดูประวัติการยืม คืน</w:t>
      </w:r>
      <w:r w:rsidR="0025672B">
        <w:rPr>
          <w:rFonts w:hint="cs"/>
          <w:cs/>
        </w:rPr>
        <w:t>ที่ทำงานโดยบรรณารักษ์</w:t>
      </w:r>
      <w:r w:rsidR="004C1CA0">
        <w:rPr>
          <w:rFonts w:hint="cs"/>
          <w:cs/>
        </w:rPr>
        <w:t>จะแสดงดัง</w:t>
      </w:r>
      <w:r w:rsidR="004C1CA0" w:rsidRPr="004C1CA0">
        <w:rPr>
          <w:rFonts w:hint="cs"/>
          <w:cs/>
        </w:rPr>
        <w:t xml:space="preserve">ตารางที่ </w:t>
      </w:r>
      <w:r w:rsidR="004C1CA0" w:rsidRPr="004C1CA0">
        <w:t xml:space="preserve">3-13 </w:t>
      </w:r>
      <w:r w:rsidR="004C1CA0" w:rsidRPr="004C1CA0">
        <w:rPr>
          <w:rFonts w:hint="cs"/>
          <w:cs/>
        </w:rPr>
        <w:t xml:space="preserve">ซึ่งเป็นคำอธิบายของ  </w:t>
      </w:r>
      <w:r w:rsidR="004C1CA0" w:rsidRPr="004C1CA0">
        <w:t>UC13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4" w:name="_Toc53120989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bookmarkEnd w:id="28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RPr="0004537D" w:rsidTr="00765AF6">
        <w:trPr>
          <w:trHeight w:val="416"/>
        </w:trPr>
        <w:tc>
          <w:tcPr>
            <w:tcW w:w="187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B4535E" w:rsidRPr="0004537D" w:rsidTr="00765AF6">
        <w:tc>
          <w:tcPr>
            <w:tcW w:w="1874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</w:tc>
      </w:tr>
    </w:tbl>
    <w:p w:rsidR="00E02787" w:rsidRDefault="00E02787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C1CA0">
        <w:rPr>
          <w:i w:val="0"/>
          <w:iCs w:val="0"/>
          <w:color w:val="auto"/>
          <w:sz w:val="32"/>
          <w:szCs w:val="32"/>
        </w:rPr>
        <w:t>-13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Tr="00765AF6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4C1CA0" w:rsidTr="004C1CA0">
        <w:trPr>
          <w:trHeight w:val="537"/>
        </w:trPr>
        <w:tc>
          <w:tcPr>
            <w:tcW w:w="5000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C1CA0" w:rsidRPr="0015062C" w:rsidRDefault="004C1CA0" w:rsidP="004C1CA0">
            <w:r w:rsidRPr="0015062C">
              <w:rPr>
                <w:rFonts w:hint="cs"/>
                <w:cs/>
              </w:rPr>
              <w:t>ความสัมพันธ์</w:t>
            </w:r>
          </w:p>
          <w:p w:rsidR="004C1CA0" w:rsidRPr="0004537D" w:rsidRDefault="004C1CA0" w:rsidP="004C1CA0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15062C">
              <w:rPr>
                <w:rFonts w:hint="cs"/>
                <w:cs/>
              </w:rPr>
              <w:t>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Pr="00391D69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B4535E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4C1CA0" w:rsidRPr="00C57B76" w:rsidRDefault="004C1CA0" w:rsidP="004C1CA0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4C1CA0"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 xml:space="preserve">จัดการยืม คืน </w:t>
            </w:r>
          </w:p>
          <w:p w:rsidR="004C1CA0" w:rsidRPr="00F57101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ชำระเงิน</w:t>
            </w:r>
            <w:r w:rsidRPr="007860E5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/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rPr>
                <w:sz w:val="24"/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>
            <w: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/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B4535E" w:rsidRPr="003952A3" w:rsidTr="00765AF6">
        <w:tc>
          <w:tcPr>
            <w:tcW w:w="1874" w:type="pct"/>
          </w:tcPr>
          <w:p w:rsidR="00B4535E" w:rsidRPr="0004537D" w:rsidRDefault="00B4535E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4535E" w:rsidRPr="003952A3" w:rsidRDefault="00B4535E" w:rsidP="00765AF6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4C1CA0" w:rsidRDefault="004C1CA0" w:rsidP="00922C36"/>
    <w:p w:rsidR="004C1CA0" w:rsidRDefault="004C1CA0" w:rsidP="004C1CA0">
      <w:r>
        <w:br w:type="page"/>
      </w:r>
    </w:p>
    <w:p w:rsidR="0025672B" w:rsidRPr="0025672B" w:rsidRDefault="0025672B" w:rsidP="0025672B">
      <w:pPr>
        <w:ind w:firstLine="720"/>
        <w:rPr>
          <w:cs/>
        </w:rPr>
      </w:pPr>
      <w:r w:rsidRPr="0025672B">
        <w:rPr>
          <w:rFonts w:hint="cs"/>
          <w:cs/>
        </w:rPr>
        <w:lastRenderedPageBreak/>
        <w:t>ยูสเคสการดูประวัติการยืม คืน เป็นยูสเคสที่แสดงประวัติการทำรายการของแต่ละผู้ใช้งาน โดยในส่วนนี้จะเป็นการทำงานของ</w:t>
      </w:r>
      <w:r>
        <w:rPr>
          <w:rFonts w:hint="cs"/>
          <w:cs/>
        </w:rPr>
        <w:t>ผู้ใช้งานทั่วไป</w:t>
      </w:r>
      <w:r w:rsidRPr="0025672B">
        <w:rPr>
          <w:rFonts w:hint="cs"/>
          <w:cs/>
        </w:rPr>
        <w:t xml:space="preserve"> โดยรายละเอียดของการทำงานดูประวัติการยืม คืนที่ทำงานโดย</w:t>
      </w:r>
      <w:r>
        <w:rPr>
          <w:rFonts w:hint="cs"/>
          <w:cs/>
        </w:rPr>
        <w:t>ผู้ใช้งาน</w:t>
      </w:r>
      <w:r w:rsidRPr="0025672B">
        <w:rPr>
          <w:rFonts w:hint="cs"/>
          <w:cs/>
        </w:rPr>
        <w:t xml:space="preserve">จะแสดงดังตารางที่ </w:t>
      </w:r>
      <w:r>
        <w:t>3-14</w:t>
      </w:r>
      <w:r w:rsidRPr="0025672B">
        <w:t xml:space="preserve"> </w:t>
      </w:r>
      <w:r w:rsidRPr="0025672B">
        <w:rPr>
          <w:rFonts w:hint="cs"/>
          <w:cs/>
        </w:rPr>
        <w:t xml:space="preserve">ซึ่งเป็นคำอธิบายของ  </w:t>
      </w:r>
      <w:r>
        <w:t>UC14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5" w:name="_Toc53120989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bookmarkEnd w:id="28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113"/>
        <w:gridCol w:w="283"/>
        <w:gridCol w:w="2898"/>
        <w:gridCol w:w="118"/>
        <w:gridCol w:w="2650"/>
      </w:tblGrid>
      <w:tr w:rsidR="00E37779" w:rsidRPr="0004537D" w:rsidTr="00B93647">
        <w:trPr>
          <w:trHeight w:val="416"/>
        </w:trPr>
        <w:tc>
          <w:tcPr>
            <w:tcW w:w="187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462" w:type="pct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B93647">
        <w:tc>
          <w:tcPr>
            <w:tcW w:w="1874" w:type="pct"/>
            <w:gridSpan w:val="2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="002970E5"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3126" w:type="pct"/>
            <w:gridSpan w:val="3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น้อย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หลังจากได้มีการใช้บริการห้องสมุดแล้ว</w:t>
            </w:r>
          </w:p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E37779" w:rsidRPr="0004537D" w:rsidTr="00E37779">
        <w:trPr>
          <w:trHeight w:val="15"/>
        </w:trPr>
        <w:tc>
          <w:tcPr>
            <w:tcW w:w="5000" w:type="pct"/>
            <w:gridSpan w:val="5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>ความสัมพันธ์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E37779" w:rsidRDefault="00E37779" w:rsidP="00B93647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25672B" w:rsidRPr="009C677A" w:rsidRDefault="0025672B" w:rsidP="00B936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9C677A">
              <w:rPr>
                <w:rFonts w:hint="cs"/>
                <w:cs/>
              </w:rPr>
              <w:t>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 w:rsidRPr="009C677A">
              <w:t xml:space="preserve"> “HISTORY”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แสดงรายการ</w:t>
            </w:r>
            <w:r w:rsidRPr="009C677A">
              <w:rPr>
                <w:cs/>
              </w:rPr>
              <w:t>ประวัติการยืมคืน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04537D" w:rsidRDefault="0025672B" w:rsidP="0025672B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55" w:type="pct"/>
            <w:gridSpan w:val="2"/>
          </w:tcPr>
          <w:p w:rsidR="0025672B" w:rsidRPr="0004537D" w:rsidRDefault="0025672B" w:rsidP="0025672B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27" w:type="pct"/>
            <w:gridSpan w:val="2"/>
          </w:tcPr>
          <w:p w:rsidR="0025672B" w:rsidRPr="0004537D" w:rsidRDefault="0025672B" w:rsidP="0025672B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25672B" w:rsidRDefault="0025672B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25672B" w:rsidRDefault="0025672B" w:rsidP="0025672B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25672B">
        <w:rPr>
          <w:i w:val="0"/>
          <w:iCs w:val="0"/>
          <w:color w:val="auto"/>
          <w:sz w:val="32"/>
          <w:szCs w:val="32"/>
        </w:rPr>
        <w:t>-14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691"/>
        <w:gridCol w:w="3114"/>
      </w:tblGrid>
      <w:tr w:rsidR="00E37779" w:rsidRPr="009C677A" w:rsidTr="0025672B">
        <w:trPr>
          <w:trHeight w:val="555"/>
        </w:trPr>
        <w:tc>
          <w:tcPr>
            <w:tcW w:w="1797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485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718" w:type="pct"/>
          </w:tcPr>
          <w:p w:rsidR="00E37779" w:rsidRPr="009C677A" w:rsidRDefault="00E37779" w:rsidP="00E37779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485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718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E37779" w:rsidRPr="0004537D" w:rsidTr="0025672B">
        <w:tc>
          <w:tcPr>
            <w:tcW w:w="1797" w:type="pct"/>
            <w:vMerge w:val="restart"/>
          </w:tcPr>
          <w:p w:rsidR="00E37779" w:rsidRPr="0004537D" w:rsidRDefault="00E37779" w:rsidP="00E37779"/>
        </w:tc>
        <w:tc>
          <w:tcPr>
            <w:tcW w:w="1485" w:type="pct"/>
            <w:tcBorders>
              <w:bottom w:val="nil"/>
            </w:tcBorders>
          </w:tcPr>
          <w:p w:rsidR="00E37779" w:rsidRPr="003A7664" w:rsidRDefault="00E37779" w:rsidP="00E37779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HISTORY”</w:t>
            </w:r>
          </w:p>
        </w:tc>
        <w:tc>
          <w:tcPr>
            <w:tcW w:w="1718" w:type="pct"/>
            <w:tcBorders>
              <w:bottom w:val="nil"/>
            </w:tcBorders>
          </w:tcPr>
          <w:p w:rsidR="00E37779" w:rsidRPr="0004537D" w:rsidRDefault="00E37779" w:rsidP="00E37779">
            <w:pPr>
              <w:rPr>
                <w:cs/>
              </w:rPr>
            </w:pPr>
          </w:p>
        </w:tc>
      </w:tr>
      <w:tr w:rsidR="00E37779" w:rsidTr="0025672B">
        <w:tc>
          <w:tcPr>
            <w:tcW w:w="1797" w:type="pct"/>
            <w:vMerge/>
          </w:tcPr>
          <w:p w:rsidR="00E37779" w:rsidRPr="0004537D" w:rsidRDefault="00E37779" w:rsidP="00E37779">
            <w:pPr>
              <w:rPr>
                <w:cs/>
              </w:rPr>
            </w:pPr>
          </w:p>
        </w:tc>
        <w:tc>
          <w:tcPr>
            <w:tcW w:w="1485" w:type="pct"/>
            <w:tcBorders>
              <w:top w:val="nil"/>
              <w:bottom w:val="nil"/>
            </w:tcBorders>
          </w:tcPr>
          <w:p w:rsidR="00E37779" w:rsidRPr="00F57101" w:rsidRDefault="00E37779" w:rsidP="00E37779">
            <w:pPr>
              <w:rPr>
                <w:cs/>
              </w:rPr>
            </w:pPr>
          </w:p>
        </w:tc>
        <w:tc>
          <w:tcPr>
            <w:tcW w:w="1718" w:type="pct"/>
            <w:tcBorders>
              <w:top w:val="nil"/>
              <w:bottom w:val="nil"/>
            </w:tcBorders>
          </w:tcPr>
          <w:p w:rsidR="00E37779" w:rsidRDefault="00E37779" w:rsidP="00E37779"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E37779" w:rsidRPr="003952A3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E37779" w:rsidRPr="003952A3" w:rsidRDefault="00E37779" w:rsidP="00E37779">
            <w:r>
              <w:t>-</w:t>
            </w:r>
          </w:p>
        </w:tc>
      </w:tr>
    </w:tbl>
    <w:p w:rsidR="00922C36" w:rsidRDefault="00922C36" w:rsidP="00922C36"/>
    <w:p w:rsidR="0025672B" w:rsidRPr="00B94A6A" w:rsidRDefault="0025672B" w:rsidP="00922C36">
      <w:r>
        <w:rPr>
          <w:cs/>
        </w:rPr>
        <w:tab/>
        <w:t>ยูสเคสจัดการยืมเป็นการทำงานในส่วนของการยืมรายการโดย</w:t>
      </w:r>
      <w:r>
        <w:rPr>
          <w:rFonts w:hint="cs"/>
          <w:cs/>
        </w:rPr>
        <w:t>ในส่วนนี้จะเป็นการทำงานของบรรณารักษ์ที่จะให้บร</w:t>
      </w:r>
      <w:r w:rsidR="00B94A6A">
        <w:rPr>
          <w:rFonts w:hint="cs"/>
          <w:cs/>
        </w:rPr>
        <w:t>ิการแก่ผู้ใช้งานทั่วไป โดยยูสเคสจัดการยืมจะอยู่ที่เมนู</w:t>
      </w:r>
      <w:r w:rsidR="00B94A6A">
        <w:t xml:space="preserve"> “</w:t>
      </w:r>
      <w:r w:rsidR="00B94A6A">
        <w:rPr>
          <w:rFonts w:hint="cs"/>
          <w:cs/>
        </w:rPr>
        <w:t>จัดการยืม คืน และชำระเงิน</w:t>
      </w:r>
      <w:r w:rsidR="00B94A6A">
        <w:t>”</w:t>
      </w:r>
      <w:r w:rsidR="00B94A6A">
        <w:rPr>
          <w:rFonts w:hint="cs"/>
          <w:cs/>
        </w:rPr>
        <w:t xml:space="preserve">รายละเอียดการทำงานจะแสดงดังตารางที่ </w:t>
      </w:r>
      <w:r w:rsidR="00B94A6A">
        <w:t>3-15</w:t>
      </w:r>
      <w:r w:rsidR="00B94A6A">
        <w:rPr>
          <w:rFonts w:hint="cs"/>
          <w:cs/>
        </w:rPr>
        <w:t xml:space="preserve"> ซึ่งเป็นคำอธิบายยูสเคส</w:t>
      </w:r>
      <w:r w:rsidR="00B94A6A">
        <w:t xml:space="preserve"> UC15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6" w:name="_Toc531209894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UC15</w:t>
      </w:r>
      <w:bookmarkEnd w:id="28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04537D" w:rsidTr="00B93647">
        <w:trPr>
          <w:trHeight w:val="416"/>
        </w:trPr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ผู้กระทำหลัก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  <w:r w:rsidR="0025672B">
              <w:rPr>
                <w:rFonts w:hint="cs"/>
                <w:cs/>
              </w:rPr>
              <w:t xml:space="preserve"> และ</w:t>
            </w:r>
            <w:r w:rsidR="0025672B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ระดับความซับซ้อน</w:t>
            </w:r>
            <w:r w:rsidRPr="00CF4764"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ผู้มีส่วนเกี่ยวข้อง </w:t>
            </w:r>
            <w:r w:rsidRPr="00CF4764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คำอธิบาย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เป็นยูสเคสที่ใช้งานสำหรับทำรายการการยืมให้แก่ผู้ใช้งานทั่วไป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สิ่งกระตุ้น</w:t>
            </w:r>
            <w:r w:rsidRPr="00CF4764"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ประเภทของสิ่งกระตุ้น </w:t>
            </w:r>
            <w:r w:rsidRPr="00CF4764"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B94A6A" w:rsidRDefault="00B94A6A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B94A6A" w:rsidRDefault="00B94A6A" w:rsidP="00B94A6A">
      <w:pPr>
        <w:rPr>
          <w:cs/>
        </w:rPr>
      </w:pPr>
      <w:r>
        <w:rPr>
          <w:cs/>
        </w:rPr>
        <w:br w:type="page"/>
      </w:r>
    </w:p>
    <w:p w:rsidR="00B651DB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UC15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CF4764" w:rsidTr="00B93647">
        <w:tc>
          <w:tcPr>
            <w:tcW w:w="5000" w:type="pct"/>
            <w:gridSpan w:val="3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ความสัมพันธ์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651DB" w:rsidRPr="000A681E" w:rsidTr="00B93647">
        <w:tc>
          <w:tcPr>
            <w:tcW w:w="187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Pr="000A681E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B651DB" w:rsidTr="00B93647">
        <w:tc>
          <w:tcPr>
            <w:tcW w:w="1874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04537D" w:rsidRDefault="00B651DB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651DB" w:rsidRPr="0004537D" w:rsidTr="00B93647">
        <w:tc>
          <w:tcPr>
            <w:tcW w:w="1874" w:type="pct"/>
            <w:vMerge w:val="restart"/>
          </w:tcPr>
          <w:p w:rsidR="00B651DB" w:rsidRPr="0004537D" w:rsidRDefault="00B651DB" w:rsidP="00B93647"/>
        </w:tc>
        <w:tc>
          <w:tcPr>
            <w:tcW w:w="1664" w:type="pct"/>
            <w:tcBorders>
              <w:bottom w:val="nil"/>
            </w:tcBorders>
          </w:tcPr>
          <w:p w:rsidR="00B651DB" w:rsidRPr="003A7664" w:rsidRDefault="00B651DB" w:rsidP="00B93647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</w:tr>
      <w:tr w:rsidR="00B651DB" w:rsidRPr="0004537D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3A7664" w:rsidRDefault="00B651DB" w:rsidP="00B93647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Pr="0004537D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B651DB" w:rsidTr="00B651DB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rPr>
          <w:trHeight w:val="675"/>
        </w:trPr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B651DB" w:rsidRPr="00F57101" w:rsidRDefault="00B651DB" w:rsidP="00B93647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651DB" w:rsidRDefault="00B651DB" w:rsidP="00B93647"/>
        </w:tc>
      </w:tr>
    </w:tbl>
    <w:p w:rsidR="00BF7C21" w:rsidRDefault="00BF7C21" w:rsidP="00BF7C21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3952A3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04537D" w:rsidRDefault="00BF7C21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Tr="00B93647"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Default="00BF7C21" w:rsidP="00B93647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แสดงรายการหนังสือในสถานะรอยืม </w:t>
            </w:r>
          </w:p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/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>
            <w:r>
              <w:t xml:space="preserve">10. </w:t>
            </w:r>
            <w:r>
              <w:rPr>
                <w:rFonts w:hint="cs"/>
                <w:cs/>
              </w:rPr>
              <w:t>ทำการยืมรายการนั้น ๆ และแสดงในข้อมูลการยืม คืน</w:t>
            </w:r>
          </w:p>
        </w:tc>
      </w:tr>
      <w:tr w:rsidR="00BF7C21" w:rsidRPr="003952A3" w:rsidTr="00B93647">
        <w:tc>
          <w:tcPr>
            <w:tcW w:w="1874" w:type="pct"/>
          </w:tcPr>
          <w:p w:rsidR="00BF7C21" w:rsidRPr="0004537D" w:rsidRDefault="00BF7C21" w:rsidP="00B9364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F7C21" w:rsidRDefault="00BF7C21" w:rsidP="00B93647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BF7C21" w:rsidRPr="003952A3" w:rsidRDefault="00BF7C21" w:rsidP="00B93647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BF7C21" w:rsidRDefault="00BF7C21" w:rsidP="00882477">
      <w:pPr>
        <w:pStyle w:val="a3"/>
        <w:rPr>
          <w:i w:val="0"/>
          <w:iCs w:val="0"/>
          <w:color w:val="auto"/>
          <w:sz w:val="32"/>
          <w:szCs w:val="32"/>
        </w:rPr>
      </w:pPr>
    </w:p>
    <w:p w:rsidR="005D6660" w:rsidRPr="005D6660" w:rsidRDefault="005D6660" w:rsidP="005D6660">
      <w:pPr>
        <w:ind w:firstLine="720"/>
      </w:pPr>
      <w:r>
        <w:rPr>
          <w:cs/>
        </w:rPr>
        <w:t>ยูสเคสจัดการ</w:t>
      </w:r>
      <w:r>
        <w:rPr>
          <w:rFonts w:hint="cs"/>
          <w:cs/>
        </w:rPr>
        <w:t>คืน</w:t>
      </w:r>
      <w:r>
        <w:rPr>
          <w:cs/>
        </w:rPr>
        <w:t>เป็นการทำงานในส่วนของการ</w:t>
      </w:r>
      <w:r>
        <w:rPr>
          <w:rFonts w:hint="cs"/>
          <w:cs/>
        </w:rPr>
        <w:t>คืน</w:t>
      </w:r>
      <w:r>
        <w:rPr>
          <w:cs/>
        </w:rPr>
        <w:t>รายการ</w:t>
      </w:r>
      <w:r>
        <w:rPr>
          <w:rFonts w:hint="cs"/>
          <w:cs/>
        </w:rPr>
        <w:t>ที่ได้ทำการยืมไป</w:t>
      </w:r>
      <w:r>
        <w:rPr>
          <w:cs/>
        </w:rPr>
        <w:t>โดย</w:t>
      </w:r>
      <w:r>
        <w:rPr>
          <w:rFonts w:hint="cs"/>
          <w:cs/>
        </w:rPr>
        <w:t>ในส่วนนี้จะเป็นการทำงานของบรรณารักษ์ที่จะให้บริการแก่ผู้ใช้งานทั่วไป ซึ่งถ้าเกิดทำการคืนเกินเวลาที่กำหนดก็จะถูกปรับวันละสองบาท โดยยูสเคสจัดการคืนจะอยู่ที่เมนู</w:t>
      </w:r>
      <w:r>
        <w:t xml:space="preserve"> “</w:t>
      </w:r>
      <w:r>
        <w:rPr>
          <w:rFonts w:hint="cs"/>
          <w:cs/>
        </w:rPr>
        <w:t>จัดการยืม คืน และชำระเงิน</w:t>
      </w:r>
      <w:r>
        <w:t>”</w:t>
      </w:r>
      <w:r>
        <w:rPr>
          <w:rFonts w:hint="cs"/>
          <w:cs/>
        </w:rPr>
        <w:t xml:space="preserve"> รายละเอียดการทำงานจะแสดงดังตารางที่ </w:t>
      </w:r>
      <w:r>
        <w:t>3-16</w:t>
      </w:r>
      <w:r>
        <w:rPr>
          <w:rFonts w:hint="cs"/>
          <w:cs/>
        </w:rPr>
        <w:t xml:space="preserve"> ซึ่งเป็นคำอธิบายยูสเคส</w:t>
      </w:r>
      <w:r>
        <w:t xml:space="preserve"> UC16</w:t>
      </w:r>
    </w:p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7" w:name="_Toc531209895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UC16</w:t>
      </w:r>
      <w:bookmarkEnd w:id="287"/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RPr="0004537D" w:rsidTr="00B93647">
        <w:trPr>
          <w:trHeight w:val="416"/>
        </w:trPr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</w:tcPr>
          <w:p w:rsidR="00BF7C21" w:rsidRPr="00AD1F05" w:rsidRDefault="00BF7C21" w:rsidP="00B93647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เป็นยูสเคสที่ใช้งานสำหรับทำรายการการคืนให้แก่ผู้ใช้งานทั่วไป</w:t>
            </w:r>
          </w:p>
        </w:tc>
      </w:tr>
    </w:tbl>
    <w:p w:rsidR="00BF7C21" w:rsidRDefault="00BF7C21"/>
    <w:p w:rsidR="005D6660" w:rsidRDefault="005D6660"/>
    <w:p w:rsidR="00BF7C21" w:rsidRPr="005D6660" w:rsidRDefault="00BF7C21" w:rsidP="005D6660">
      <w:pPr>
        <w:spacing w:before="0" w:after="0" w:line="240" w:lineRule="auto"/>
        <w:jc w:val="left"/>
      </w:pPr>
      <w:r w:rsidRPr="005D6660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 w:rsidR="007F67EF">
        <w:t>-16</w:t>
      </w:r>
      <w:r w:rsidRPr="005D6660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5D6660">
        <w:rPr>
          <w:rFonts w:hint="cs"/>
          <w:cs/>
        </w:rPr>
        <w:t xml:space="preserve"> </w:t>
      </w:r>
      <w:r w:rsidRPr="005D6660">
        <w:t>UC16</w:t>
      </w:r>
      <w:r w:rsidRPr="005D6660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89"/>
        <w:gridCol w:w="7"/>
        <w:gridCol w:w="2978"/>
        <w:gridCol w:w="38"/>
        <w:gridCol w:w="2650"/>
      </w:tblGrid>
      <w:tr w:rsidR="00BF7C21" w:rsidRPr="0004537D" w:rsidTr="00BF7C21">
        <w:tc>
          <w:tcPr>
            <w:tcW w:w="1870" w:type="pct"/>
          </w:tcPr>
          <w:p w:rsidR="00BF7C21" w:rsidRPr="003952A3" w:rsidRDefault="00BF7C21" w:rsidP="00BF7C21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47" w:type="pct"/>
            <w:gridSpan w:val="2"/>
          </w:tcPr>
          <w:p w:rsidR="00BF7C21" w:rsidRPr="00AD1F05" w:rsidRDefault="00BF7C21" w:rsidP="00BF7C21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83" w:type="pct"/>
            <w:gridSpan w:val="2"/>
          </w:tcPr>
          <w:p w:rsidR="00BF7C21" w:rsidRPr="00AD1F05" w:rsidRDefault="00BF7C21" w:rsidP="00BF7C21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D6660" w:rsidRPr="0004537D" w:rsidTr="005D6660">
        <w:tc>
          <w:tcPr>
            <w:tcW w:w="5000" w:type="pct"/>
            <w:gridSpan w:val="5"/>
          </w:tcPr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BF7C21" w:rsidRPr="0004537D" w:rsidTr="00B93647">
        <w:tc>
          <w:tcPr>
            <w:tcW w:w="5000" w:type="pct"/>
            <w:gridSpan w:val="5"/>
          </w:tcPr>
          <w:p w:rsidR="00BF7C21" w:rsidRPr="00CF4764" w:rsidRDefault="00BF7C21" w:rsidP="00BF7C21">
            <w:r w:rsidRPr="00CF4764">
              <w:rPr>
                <w:rFonts w:hint="cs"/>
                <w:cs/>
              </w:rPr>
              <w:t>ความสัมพันธ์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3952A3" w:rsidRDefault="00BF7C21" w:rsidP="00BF7C21"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BF7C21" w:rsidRPr="00B13758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04537D" w:rsidRDefault="00BF7C21" w:rsidP="00BF7C21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gridSpan w:val="2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RPr="0004537D" w:rsidTr="00B93647">
        <w:tc>
          <w:tcPr>
            <w:tcW w:w="1874" w:type="pct"/>
            <w:gridSpan w:val="2"/>
            <w:vMerge w:val="restart"/>
          </w:tcPr>
          <w:p w:rsidR="00BF7C21" w:rsidRPr="0004537D" w:rsidRDefault="00BF7C21" w:rsidP="00BF7C21"/>
        </w:tc>
        <w:tc>
          <w:tcPr>
            <w:tcW w:w="1664" w:type="pct"/>
            <w:gridSpan w:val="2"/>
            <w:tcBorders>
              <w:bottom w:val="nil"/>
            </w:tcBorders>
          </w:tcPr>
          <w:p w:rsidR="00BF7C21" w:rsidRPr="003A7664" w:rsidRDefault="00BF7C21" w:rsidP="00BF7C21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F7C21" w:rsidRPr="0004537D" w:rsidRDefault="00BF7C21" w:rsidP="00BF7C21">
            <w:pPr>
              <w:rPr>
                <w:cs/>
              </w:rPr>
            </w:pPr>
          </w:p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3A7664" w:rsidRDefault="00BF7C21" w:rsidP="00BF7C21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Pr="0004537D" w:rsidRDefault="00BF7C21" w:rsidP="00BF7C21"/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F7C21"/>
        </w:tc>
      </w:tr>
      <w:tr w:rsidR="00BF7C21" w:rsidRPr="0004537D" w:rsidTr="005D6660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single" w:sz="4" w:space="0" w:color="auto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F7C21" w:rsidRDefault="00BF7C21" w:rsidP="00BF7C21"/>
        </w:tc>
      </w:tr>
    </w:tbl>
    <w:p w:rsidR="005D6660" w:rsidRDefault="005D6660" w:rsidP="005D6660">
      <w:pPr>
        <w:spacing w:before="0" w:after="0" w:line="240" w:lineRule="auto"/>
        <w:jc w:val="left"/>
        <w:rPr>
          <w:i/>
          <w:iCs/>
          <w:cs/>
        </w:rPr>
      </w:pPr>
    </w:p>
    <w:p w:rsidR="005D6660" w:rsidRDefault="005D6660" w:rsidP="005D6660">
      <w:pPr>
        <w:rPr>
          <w:cs/>
        </w:rPr>
      </w:pPr>
      <w:r>
        <w:rPr>
          <w:cs/>
        </w:rPr>
        <w:br w:type="page"/>
      </w:r>
    </w:p>
    <w:p w:rsidR="005D6660" w:rsidRPr="007F67EF" w:rsidRDefault="005D6660" w:rsidP="005D6660">
      <w:pPr>
        <w:spacing w:before="0" w:after="0" w:line="240" w:lineRule="auto"/>
        <w:jc w:val="left"/>
      </w:pPr>
      <w:r w:rsidRPr="007F67EF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 w:rsidR="007F67EF">
        <w:t>-16</w:t>
      </w:r>
      <w:r w:rsidRPr="007F67EF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7F67EF">
        <w:rPr>
          <w:rFonts w:hint="cs"/>
          <w:cs/>
        </w:rPr>
        <w:t xml:space="preserve"> </w:t>
      </w:r>
      <w:r w:rsidRPr="007F67EF">
        <w:t>UC16</w:t>
      </w:r>
      <w:r w:rsidRPr="007F67EF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7F67EF" w:rsidRPr="0004537D" w:rsidTr="005D6660">
        <w:tc>
          <w:tcPr>
            <w:tcW w:w="1874" w:type="pct"/>
          </w:tcPr>
          <w:p w:rsidR="007F67EF" w:rsidRPr="003952A3" w:rsidRDefault="007F67EF" w:rsidP="007F67EF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7F67EF" w:rsidRPr="0004537D" w:rsidTr="007F67EF">
        <w:tc>
          <w:tcPr>
            <w:tcW w:w="1874" w:type="pct"/>
            <w:vMerge w:val="restart"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7F67EF" w:rsidRDefault="007F67EF" w:rsidP="007F67EF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แสดงรายการหนังสือในสถานะรอคืน 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7F67EF" w:rsidRDefault="007F67EF" w:rsidP="007F67EF">
            <w:r>
              <w:t xml:space="preserve">10. </w:t>
            </w:r>
            <w:r>
              <w:rPr>
                <w:rFonts w:hint="cs"/>
                <w:cs/>
              </w:rPr>
              <w:t>ทำการคืนรายการนั้น ๆ พวกคำนวณค่าปรับ และแสดงในข้อมูลการยืม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F67EF" w:rsidRDefault="007F67EF" w:rsidP="007F67EF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7F67EF" w:rsidRPr="003952A3" w:rsidRDefault="007F67EF" w:rsidP="007F67EF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7F67EF" w:rsidRDefault="007F67EF" w:rsidP="00922C36">
      <w:pPr>
        <w:rPr>
          <w:cs/>
        </w:rPr>
      </w:pPr>
    </w:p>
    <w:p w:rsidR="007F67EF" w:rsidRDefault="007F67EF" w:rsidP="007F67EF">
      <w:pPr>
        <w:rPr>
          <w:cs/>
        </w:rPr>
      </w:pPr>
      <w:r>
        <w:rPr>
          <w:cs/>
        </w:rPr>
        <w:br w:type="page"/>
      </w:r>
    </w:p>
    <w:p w:rsidR="00A6496C" w:rsidRDefault="00A6496C" w:rsidP="00882477">
      <w:pPr>
        <w:pStyle w:val="a3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color w:val="auto"/>
          <w:sz w:val="32"/>
          <w:szCs w:val="32"/>
          <w:cs/>
        </w:rPr>
        <w:lastRenderedPageBreak/>
        <w:tab/>
        <w:t xml:space="preserve">ในส่วนนี้จะเป็นการแสดงตารางคำอธิบายยูสเคสจัดการวันหยุดซึ่งการทำงานของจัดการวันหยุดจะแบ่งออกเป็น </w:t>
      </w:r>
      <w:r>
        <w:rPr>
          <w:i w:val="0"/>
          <w:iCs w:val="0"/>
          <w:color w:val="auto"/>
          <w:sz w:val="32"/>
          <w:szCs w:val="32"/>
        </w:rPr>
        <w:t xml:space="preserve">3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ส่วน คือ </w:t>
      </w:r>
    </w:p>
    <w:p w:rsidR="00A6496C" w:rsidRDefault="00A6496C" w:rsidP="00A6496C">
      <w:r>
        <w:t>1.</w:t>
      </w:r>
      <w:r>
        <w:rPr>
          <w:rFonts w:hint="cs"/>
          <w:cs/>
        </w:rPr>
        <w:t>จัดการวันหยุด(เพิ่ม)จะเป็นการเพิ่มวันหยุดเพื่อไปใช้ในการคำนวณค่าปรับ ซึ่งการทำงานจะแสดงดังตารางที่</w:t>
      </w:r>
      <w:r>
        <w:t xml:space="preserve"> 3-17 </w:t>
      </w:r>
      <w:r>
        <w:rPr>
          <w:rFonts w:hint="cs"/>
          <w:cs/>
        </w:rPr>
        <w:t xml:space="preserve">ซึ่งเป็นคำอธิบายยูสเคส </w:t>
      </w:r>
      <w:r>
        <w:t>UC17</w:t>
      </w:r>
    </w:p>
    <w:p w:rsidR="00A6496C" w:rsidRDefault="00A6496C" w:rsidP="00A6496C">
      <w:r>
        <w:t>2.</w:t>
      </w:r>
      <w:r>
        <w:rPr>
          <w:rFonts w:hint="cs"/>
          <w:cs/>
        </w:rPr>
        <w:t>จัดการวันหยุด(ลบ)จะเป็นการลบวันหยุด ซึ่งการทำงานจะแสดงดังตารางที่</w:t>
      </w:r>
      <w:r>
        <w:t xml:space="preserve"> 3-18 </w:t>
      </w:r>
      <w:r>
        <w:rPr>
          <w:rFonts w:hint="cs"/>
          <w:cs/>
        </w:rPr>
        <w:t xml:space="preserve">เป็นคำอธิบายยูสเคส </w:t>
      </w:r>
      <w:r>
        <w:t>UC18</w:t>
      </w:r>
    </w:p>
    <w:p w:rsidR="00922C36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bookmarkStart w:id="288" w:name="_Toc531209896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 w:rsidR="00A6496C"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="00922C36" w:rsidRPr="00882477">
        <w:rPr>
          <w:i w:val="0"/>
          <w:iCs w:val="0"/>
          <w:color w:val="auto"/>
          <w:sz w:val="32"/>
          <w:szCs w:val="32"/>
        </w:rPr>
        <w:t>UC17</w:t>
      </w:r>
      <w:bookmarkEnd w:id="28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86"/>
        <w:gridCol w:w="111"/>
        <w:gridCol w:w="2965"/>
        <w:gridCol w:w="2700"/>
      </w:tblGrid>
      <w:tr w:rsidR="00BF7C21" w:rsidRPr="0004537D" w:rsidTr="00BF7C21">
        <w:tc>
          <w:tcPr>
            <w:tcW w:w="1813" w:type="pct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97" w:type="pct"/>
            <w:gridSpan w:val="2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90" w:type="pct"/>
          </w:tcPr>
          <w:p w:rsidR="00BF7C21" w:rsidRPr="009C677A" w:rsidRDefault="00BF7C21" w:rsidP="00BF7C21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13" w:type="pct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87" w:type="pct"/>
            <w:gridSpan w:val="3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กลาง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เป็นยูสเคสที่ใช้งานสำหรับเพิ่มรายการวันหยุดเข้าสู่ระบบ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เมื่อต้องการใช้งานสำหรับเพิ่มรายการวันหยุดเข้าสู่ระบบ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ความสัมพันธ์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   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9C677A">
              <w:t xml:space="preserve"> “SETTING” </w:t>
            </w:r>
            <w:r w:rsidRPr="009C677A">
              <w:rPr>
                <w:rFonts w:hint="cs"/>
                <w:cs/>
              </w:rPr>
              <w:t xml:space="preserve">และเลือกเมนู </w:t>
            </w:r>
            <w:r w:rsidRPr="009C677A">
              <w:t>“</w:t>
            </w:r>
            <w:r w:rsidRPr="009C677A">
              <w:rPr>
                <w:rFonts w:hint="cs"/>
                <w:cs/>
              </w:rPr>
              <w:t>จัดการวันหยุด</w:t>
            </w:r>
            <w:r w:rsidRPr="009C677A">
              <w:t>”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A6496C" w:rsidRDefault="00A6496C"/>
    <w:p w:rsidR="00A6496C" w:rsidRDefault="00A6496C" w:rsidP="00A6496C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-17</w:t>
      </w:r>
      <w:r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Pr="00882477">
        <w:rPr>
          <w:i w:val="0"/>
          <w:iCs w:val="0"/>
          <w:color w:val="auto"/>
          <w:sz w:val="32"/>
          <w:szCs w:val="32"/>
        </w:rPr>
        <w:t>UC17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6496C" w:rsidRPr="0004537D" w:rsidTr="00B93647">
        <w:tc>
          <w:tcPr>
            <w:tcW w:w="1874" w:type="pct"/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496C" w:rsidRPr="0004537D" w:rsidTr="00B93647">
        <w:tc>
          <w:tcPr>
            <w:tcW w:w="1874" w:type="pct"/>
            <w:vMerge w:val="restart"/>
          </w:tcPr>
          <w:p w:rsidR="00A6496C" w:rsidRPr="0004537D" w:rsidRDefault="00A6496C" w:rsidP="00A6496C"/>
        </w:tc>
        <w:tc>
          <w:tcPr>
            <w:tcW w:w="1664" w:type="pct"/>
            <w:tcBorders>
              <w:bottom w:val="nil"/>
            </w:tcBorders>
          </w:tcPr>
          <w:p w:rsidR="00A6496C" w:rsidRPr="003A7664" w:rsidRDefault="00A6496C" w:rsidP="00A6496C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6496C" w:rsidRPr="0004537D" w:rsidRDefault="00A6496C" w:rsidP="00A6496C">
            <w:pPr>
              <w:rPr>
                <w:cs/>
              </w:rPr>
            </w:pP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3A7664" w:rsidRDefault="00A6496C" w:rsidP="00A6496C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Pr="0004537D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9C677A" w:rsidRDefault="00A6496C" w:rsidP="00A6496C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4. ทำการบันทึกข้อมูล</w:t>
            </w: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Pr="003952A3" w:rsidRDefault="00A6496C" w:rsidP="00A6496C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9" w:name="_Toc531209897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UC18</w:t>
      </w:r>
      <w:bookmarkEnd w:id="28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D26A03">
        <w:trPr>
          <w:trHeight w:val="416"/>
        </w:trPr>
        <w:tc>
          <w:tcPr>
            <w:tcW w:w="187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กลาง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>นั้นแล้ว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674F91">
              <w:rPr>
                <w:cs/>
              </w:rPr>
              <w:t>วันหยุด</w:t>
            </w:r>
          </w:p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</w:tbl>
    <w:p w:rsidR="00A6496C" w:rsidRDefault="00A6496C"/>
    <w:p w:rsidR="00BB172A" w:rsidRDefault="00BB172A"/>
    <w:p w:rsidR="00BB172A" w:rsidRDefault="00BB172A">
      <w:r w:rsidRPr="00882477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 w:rsidR="0013698F">
        <w:t>-18</w:t>
      </w:r>
      <w:r w:rsidRPr="00882477">
        <w:t xml:space="preserve"> </w:t>
      </w:r>
      <w:r w:rsidRPr="00882477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882477">
        <w:rPr>
          <w:rFonts w:hint="cs"/>
          <w:cs/>
        </w:rPr>
        <w:t xml:space="preserve"> </w:t>
      </w:r>
      <w:r w:rsidRPr="00882477">
        <w:t>UC18</w:t>
      </w:r>
      <w:r w:rsidRPr="00882477">
        <w:rPr>
          <w:cs/>
        </w:rPr>
        <w:t>(</w:t>
      </w:r>
      <w:r w:rsidRPr="00882477">
        <w:rPr>
          <w:rFonts w:hint="cs"/>
          <w:cs/>
        </w:rPr>
        <w:t>ต่อ</w:t>
      </w:r>
      <w:r w:rsidRPr="00882477">
        <w:rPr>
          <w:cs/>
        </w:rPr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BB172A">
        <w:tc>
          <w:tcPr>
            <w:tcW w:w="1874" w:type="pct"/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A6496C" w:rsidRPr="00674F91" w:rsidTr="00203B7F">
        <w:tc>
          <w:tcPr>
            <w:tcW w:w="5000" w:type="pct"/>
            <w:gridSpan w:val="3"/>
          </w:tcPr>
          <w:p w:rsidR="00A6496C" w:rsidRPr="00674F91" w:rsidRDefault="00A6496C" w:rsidP="00203B7F">
            <w:r w:rsidRPr="00674F91">
              <w:rPr>
                <w:rFonts w:hint="cs"/>
                <w:cs/>
              </w:rPr>
              <w:t>ความสัมพันธ์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A6496C" w:rsidRPr="00674F91" w:rsidRDefault="00A6496C" w:rsidP="00203B7F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A6496C" w:rsidRPr="00741D78" w:rsidTr="00203B7F">
        <w:tc>
          <w:tcPr>
            <w:tcW w:w="1874" w:type="pct"/>
          </w:tcPr>
          <w:p w:rsidR="00A6496C" w:rsidRPr="00CF4764" w:rsidRDefault="00A6496C" w:rsidP="00203B7F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A6496C" w:rsidRPr="00741D78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A6496C" w:rsidTr="00203B7F">
        <w:tc>
          <w:tcPr>
            <w:tcW w:w="1874" w:type="pct"/>
          </w:tcPr>
          <w:p w:rsidR="00A6496C" w:rsidRPr="00CF4764" w:rsidRDefault="00A6496C" w:rsidP="00203B7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BB172A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B172A" w:rsidRPr="0004537D" w:rsidTr="00BB172A">
        <w:tc>
          <w:tcPr>
            <w:tcW w:w="1874" w:type="pct"/>
            <w:vMerge w:val="restart"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B172A" w:rsidRPr="003952A3" w:rsidRDefault="00BB172A" w:rsidP="00BB172A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634C72" w:rsidRDefault="00A6496C" w:rsidP="00922C36">
      <w:pPr>
        <w:rPr>
          <w:cs/>
        </w:rPr>
      </w:pPr>
      <w:r>
        <w:rPr>
          <w:cs/>
        </w:rPr>
        <w:lastRenderedPageBreak/>
        <w:tab/>
      </w:r>
      <w:r w:rsidR="006E1B2F">
        <w:rPr>
          <w:rFonts w:hint="cs"/>
          <w:cs/>
        </w:rPr>
        <w:t>ย</w:t>
      </w:r>
      <w:r w:rsidR="0013698F">
        <w:rPr>
          <w:rFonts w:hint="cs"/>
          <w:cs/>
        </w:rPr>
        <w:t>ูสเคสรายงาน</w:t>
      </w:r>
      <w:r w:rsidR="005B240D">
        <w:rPr>
          <w:rFonts w:hint="cs"/>
          <w:cs/>
        </w:rPr>
        <w:t xml:space="preserve">จะเป็นการแสดงรายงานและการนำออกรายงานโดยจะเลือกช่วงเวลาที่ต้องการที่จะแสดงรายงานนั้นๆ ซึ่งไฟล์ที่นำออกรายงานนั้นจะเป็นไฟล์ </w:t>
      </w:r>
      <w:r w:rsidR="005B240D">
        <w:t>Excel</w:t>
      </w:r>
      <w:r w:rsidR="005B240D">
        <w:rPr>
          <w:rFonts w:hint="cs"/>
          <w:cs/>
        </w:rPr>
        <w:t xml:space="preserve"> โดยรายละเอียดการทำงานจะแสดงดังตารางที่ </w:t>
      </w:r>
      <w:r w:rsidR="005B240D">
        <w:t>3-19</w:t>
      </w:r>
      <w:r w:rsidR="005B240D">
        <w:rPr>
          <w:rFonts w:hint="cs"/>
          <w:cs/>
        </w:rPr>
        <w:t xml:space="preserve"> </w:t>
      </w:r>
      <w:r w:rsidR="00634C72">
        <w:rPr>
          <w:rFonts w:hint="cs"/>
          <w:cs/>
        </w:rPr>
        <w:t xml:space="preserve"> ซึ่งเป็นคำอธิบายยูสเคส</w:t>
      </w:r>
      <w:r w:rsidR="00634C72">
        <w:t xml:space="preserve"> UC19 </w:t>
      </w:r>
      <w:r w:rsidR="00634C72">
        <w:rPr>
          <w:rFonts w:hint="cs"/>
          <w:cs/>
        </w:rPr>
        <w:t>โดยยูสเคสนี้จะถูกใช้งานโดยบรรณารักษ์</w:t>
      </w:r>
    </w:p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t xml:space="preserve"> </w:t>
      </w:r>
      <w:bookmarkStart w:id="290" w:name="_Toc531209898"/>
      <w:r w:rsidR="00882477"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19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882477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UC19</w:t>
      </w:r>
      <w:bookmarkEnd w:id="29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166"/>
        <w:gridCol w:w="2831"/>
      </w:tblGrid>
      <w:tr w:rsidR="00D26A03" w:rsidRPr="0004537D" w:rsidTr="00CE2764">
        <w:trPr>
          <w:trHeight w:val="416"/>
        </w:trPr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747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562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  <w:r w:rsidR="00634C72">
              <w:rPr>
                <w:rFonts w:hint="cs"/>
                <w:cs/>
              </w:rPr>
              <w:t xml:space="preserve"> และ</w:t>
            </w:r>
            <w:r w:rsidR="00634C72">
              <w:rPr>
                <w:cs/>
              </w:rPr>
              <w:t>บรรณารักษ์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น้อย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เมื่อต้องการนำออกไฟล์รายงานรายการค้างส่ง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ความสัมพันธ์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เงื่อนไขก่อนการทำงาน</w:t>
            </w:r>
            <w:r w:rsidRPr="00674F91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74F91">
              <w:t xml:space="preserve"> “REPORT” </w:t>
            </w:r>
            <w:r w:rsidRPr="00674F91">
              <w:rPr>
                <w:rFonts w:hint="cs"/>
                <w:cs/>
              </w:rPr>
              <w:t xml:space="preserve">และเลือกเมนู </w:t>
            </w:r>
            <w:r w:rsidRPr="00674F91">
              <w:t>“</w:t>
            </w:r>
            <w:r w:rsidRPr="00674F91">
              <w:rPr>
                <w:rFonts w:hint="cs"/>
                <w:cs/>
              </w:rPr>
              <w:t>รายงานรายการค้างส่ง</w:t>
            </w:r>
            <w:r w:rsidRPr="00674F91">
              <w:t>”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CF4764" w:rsidRDefault="00D26A03" w:rsidP="00D26A0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Default="00D26A03" w:rsidP="00D26A03">
            <w:pPr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D26A03" w:rsidRPr="0004537D" w:rsidTr="00CE2764">
        <w:tc>
          <w:tcPr>
            <w:tcW w:w="1691" w:type="pct"/>
          </w:tcPr>
          <w:p w:rsidR="00D26A03" w:rsidRPr="0004537D" w:rsidRDefault="00D26A03" w:rsidP="00D26A0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47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2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CE2764" w:rsidRPr="00CE2764" w:rsidRDefault="00CE2764">
      <w:r w:rsidRPr="00CE2764">
        <w:rPr>
          <w:cs/>
        </w:rPr>
        <w:lastRenderedPageBreak/>
        <w:t xml:space="preserve">ตารางที่ </w:t>
      </w:r>
      <w:fldSimple w:instr=" STYLEREF 1 \s ">
        <w:r w:rsidR="00505853">
          <w:rPr>
            <w:noProof/>
          </w:rPr>
          <w:t>3</w:t>
        </w:r>
      </w:fldSimple>
      <w:r w:rsidR="00634C72">
        <w:t xml:space="preserve">-19 </w:t>
      </w:r>
      <w:r w:rsidRPr="00CE2764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CE2764">
        <w:rPr>
          <w:rFonts w:hint="cs"/>
          <w:cs/>
        </w:rPr>
        <w:t xml:space="preserve"> </w:t>
      </w:r>
      <w:r w:rsidRPr="00CE2764">
        <w:t>UC19</w:t>
      </w:r>
      <w:r w:rsidRPr="00CE2764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3027"/>
        <w:gridCol w:w="2971"/>
      </w:tblGrid>
      <w:tr w:rsidR="00CE2764" w:rsidRPr="0004537D" w:rsidTr="00634C72">
        <w:tc>
          <w:tcPr>
            <w:tcW w:w="1691" w:type="pct"/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CE2764" w:rsidRPr="0004537D" w:rsidTr="00634C72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634C72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70" w:type="pct"/>
            <w:tcBorders>
              <w:top w:val="single" w:sz="4" w:space="0" w:color="auto"/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</w:tc>
        <w:tc>
          <w:tcPr>
            <w:tcW w:w="1639" w:type="pct"/>
            <w:tcBorders>
              <w:top w:val="single" w:sz="4" w:space="0" w:color="auto"/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674F91" w:rsidRDefault="00634C72" w:rsidP="00CE2764">
            <w:pPr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pPr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Default="00634C72" w:rsidP="00CE2764"/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E2764" w:rsidRPr="0004537D" w:rsidTr="00D26A03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CE2764" w:rsidRPr="003952A3" w:rsidRDefault="00CE2764" w:rsidP="00CE2764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922C36" w:rsidRDefault="00922C36" w:rsidP="00922C36"/>
    <w:p w:rsidR="00634C72" w:rsidRDefault="00634C72" w:rsidP="00922C36">
      <w:r>
        <w:tab/>
      </w:r>
    </w:p>
    <w:p w:rsidR="00634C72" w:rsidRDefault="00634C72" w:rsidP="00634C72">
      <w:r>
        <w:br w:type="page"/>
      </w:r>
    </w:p>
    <w:p w:rsidR="00634C72" w:rsidRPr="00634C72" w:rsidRDefault="00634C72" w:rsidP="00634C72">
      <w:pPr>
        <w:ind w:firstLine="720"/>
      </w:pPr>
      <w:r>
        <w:rPr>
          <w:rFonts w:hint="cs"/>
          <w:cs/>
        </w:rPr>
        <w:lastRenderedPageBreak/>
        <w:t xml:space="preserve">ในส่วนนี้จะเป็นการอธิบายยูสเคสจัดการบาร์โค้ด ซึ่งจะถูกใช้งานโดยบรรณารักษ์ ในการทำงานนั้นบรรณารักษ์จะทำการเลือกบาร์โค้ดที่ต้องการปริ้น หลังจากเลือกเสร็จแล้วก็กดปุ่มยืนยัน ระบบก็จะแสดงรูปแบบของบาร์โค้ด ถ้าหากต้องการพิมพ์ก็กดสั่งพิมพ์ซึ่งรายละเอียดการทำงานจะแสดงดังตารางที่ </w:t>
      </w:r>
      <w:r>
        <w:t xml:space="preserve">3-20 </w:t>
      </w:r>
      <w:r>
        <w:rPr>
          <w:rFonts w:hint="cs"/>
          <w:cs/>
        </w:rPr>
        <w:t xml:space="preserve">ซึ่งเป็นคำอธิบายยูสเคส </w:t>
      </w:r>
      <w:r>
        <w:t>UC20</w:t>
      </w:r>
    </w:p>
    <w:p w:rsidR="00922C36" w:rsidRPr="00CE2764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91" w:name="_Toc531209899"/>
      <w:r w:rsidRPr="00CE276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20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CE2764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CE2764">
        <w:rPr>
          <w:i w:val="0"/>
          <w:iCs w:val="0"/>
          <w:color w:val="auto"/>
          <w:sz w:val="32"/>
          <w:szCs w:val="32"/>
        </w:rPr>
        <w:t>UC20</w:t>
      </w:r>
      <w:bookmarkEnd w:id="291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11"/>
        <w:gridCol w:w="3045"/>
        <w:gridCol w:w="2942"/>
      </w:tblGrid>
      <w:tr w:rsidR="00DB3B72" w:rsidRPr="0004537D" w:rsidTr="00DB3B72">
        <w:tc>
          <w:tcPr>
            <w:tcW w:w="1697" w:type="pct"/>
            <w:gridSpan w:val="2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ชื่อยูสเคส </w:t>
            </w:r>
            <w:r w:rsidRPr="00C75C70">
              <w:t>:</w:t>
            </w:r>
            <w:r w:rsidRPr="00C75C70">
              <w:rPr>
                <w:rFonts w:hint="cs"/>
                <w:cs/>
              </w:rPr>
              <w:t xml:space="preserve"> จัดการบาร์โค้ด</w:t>
            </w:r>
          </w:p>
        </w:tc>
        <w:tc>
          <w:tcPr>
            <w:tcW w:w="1680" w:type="pct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รหัส </w:t>
            </w:r>
            <w:r w:rsidRPr="00C75C70">
              <w:t>: UC20</w:t>
            </w:r>
          </w:p>
        </w:tc>
        <w:tc>
          <w:tcPr>
            <w:tcW w:w="1623" w:type="pct"/>
          </w:tcPr>
          <w:p w:rsidR="00DB3B72" w:rsidRPr="00C75C70" w:rsidRDefault="00DB3B72" w:rsidP="00DB3B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ระดับความสำคัญ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634C72">
        <w:tc>
          <w:tcPr>
            <w:tcW w:w="1697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ผู้กระทำหลัก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303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ระดับความซับซ้อน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ผู้มีส่วนเกี่ยวข้อง </w:t>
            </w:r>
            <w:r w:rsidRPr="00C75C70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คำอธิบาย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เป็นยูสเคสที่ใช้งานสำหรับ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สิ่งกระตุ้น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เมื่อต้องการใช้งานสำหรับ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ประเภทของสิ่งกระตุ้น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ภายนอก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ความสัมพันธ์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ความเกี่ยวเนื่อง</w:t>
            </w:r>
            <w:r w:rsidRPr="00C75C70">
              <w:t xml:space="preserve"> 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การรวม </w:t>
            </w:r>
            <w:r w:rsidRPr="00C75C70">
              <w:t>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การขยาย </w:t>
            </w:r>
            <w:r w:rsidRPr="00C75C70">
              <w:t>: -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   การรับทอดคุณสมบัติ</w:t>
            </w:r>
            <w:r w:rsidRPr="00C75C70">
              <w:t xml:space="preserve"> :</w:t>
            </w:r>
            <w:r w:rsidRPr="00C75C70">
              <w:rPr>
                <w:rFonts w:hint="cs"/>
                <w:cs/>
              </w:rPr>
              <w:t xml:space="preserve"> -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C75C70">
              <w:t xml:space="preserve"> “SETTING” </w:t>
            </w:r>
            <w:r w:rsidRPr="00C75C70">
              <w:rPr>
                <w:rFonts w:hint="cs"/>
                <w:cs/>
              </w:rPr>
              <w:t xml:space="preserve">และเลือกเมนู </w:t>
            </w:r>
            <w:r w:rsidRPr="00C75C70">
              <w:t>“</w:t>
            </w:r>
            <w:r w:rsidRPr="00C75C70">
              <w:rPr>
                <w:rFonts w:hint="cs"/>
                <w:cs/>
              </w:rPr>
              <w:t>จัดการบาร์โค้ด</w:t>
            </w:r>
            <w:r w:rsidRPr="00C75C70">
              <w:t>”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F4764" w:rsidRDefault="00634C72" w:rsidP="00634C72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Default="00634C72" w:rsidP="00634C72">
            <w:pPr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</w:tbl>
    <w:p w:rsidR="00634C72" w:rsidRDefault="00634C72"/>
    <w:p w:rsidR="00634C72" w:rsidRDefault="00634C72"/>
    <w:p w:rsidR="00634C72" w:rsidRPr="00DB3B72" w:rsidRDefault="00634C72" w:rsidP="00634C72">
      <w:pPr>
        <w:pStyle w:val="a3"/>
        <w:rPr>
          <w:i w:val="0"/>
          <w:iCs w:val="0"/>
          <w:color w:val="auto"/>
          <w:sz w:val="32"/>
          <w:szCs w:val="32"/>
        </w:rPr>
      </w:pPr>
      <w:r w:rsidRPr="00CE2764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-20</w:t>
      </w:r>
      <w:r w:rsidRPr="00CE2764">
        <w:rPr>
          <w:i w:val="0"/>
          <w:iCs w:val="0"/>
          <w:color w:val="auto"/>
          <w:sz w:val="32"/>
          <w:szCs w:val="32"/>
        </w:rPr>
        <w:t xml:space="preserve"> 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E2764">
        <w:rPr>
          <w:i w:val="0"/>
          <w:iCs w:val="0"/>
          <w:color w:val="auto"/>
          <w:sz w:val="32"/>
          <w:szCs w:val="32"/>
        </w:rPr>
        <w:t>UC20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068"/>
        <w:gridCol w:w="2929"/>
      </w:tblGrid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93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16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F61AD9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93" w:type="pct"/>
            <w:tcBorders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616" w:type="pct"/>
            <w:tcBorders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>
              <w:rPr>
                <w:rFonts w:hint="cs"/>
                <w:sz w:val="24"/>
                <w:cs/>
              </w:rPr>
              <w:t xml:space="preserve"> และกดยืนยัน</w:t>
            </w:r>
            <w:r w:rsidRPr="00CF4764">
              <w:rPr>
                <w:rFonts w:hint="cs"/>
                <w:sz w:val="24"/>
                <w:cs/>
              </w:rPr>
              <w:t xml:space="preserve"> 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r>
              <w:t>5</w:t>
            </w:r>
            <w:r>
              <w:rPr>
                <w:rFonts w:hint="cs"/>
                <w:cs/>
              </w:rPr>
              <w:t>. แสดงบาร์โค้ดที่มีการเลือกมา</w:t>
            </w: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>
            <w:r>
              <w:rPr>
                <w:sz w:val="24"/>
              </w:rPr>
              <w:t>6</w:t>
            </w:r>
            <w:r w:rsidRPr="00CF4764">
              <w:rPr>
                <w:rFonts w:hint="cs"/>
                <w:sz w:val="24"/>
                <w:cs/>
              </w:rPr>
              <w:t>. กดสั่งพิมพ์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634C72" w:rsidRPr="003952A3" w:rsidRDefault="00634C72" w:rsidP="00634C72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C05CD4" w:rsidRDefault="00922C36" w:rsidP="00922C36">
      <w:pPr>
        <w:rPr>
          <w:cs/>
        </w:rPr>
      </w:pPr>
    </w:p>
    <w:p w:rsidR="00922C36" w:rsidRPr="00E54ED4" w:rsidRDefault="00922C36" w:rsidP="00922C36">
      <w:pPr>
        <w:rPr>
          <w:cs/>
        </w:rPr>
      </w:pPr>
    </w:p>
    <w:p w:rsidR="00922C36" w:rsidRDefault="00922C36" w:rsidP="00922C36">
      <w:pPr>
        <w:jc w:val="left"/>
      </w:pPr>
    </w:p>
    <w:p w:rsidR="00922C36" w:rsidRPr="00196371" w:rsidRDefault="00922C36" w:rsidP="00922C36">
      <w:pPr>
        <w:jc w:val="left"/>
        <w:sectPr w:rsidR="00922C36" w:rsidRPr="00196371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922C36" w:rsidRDefault="00922C36" w:rsidP="00922C36">
      <w:pPr>
        <w:pStyle w:val="3"/>
      </w:pPr>
      <w:bookmarkStart w:id="292" w:name="_Toc420525085"/>
      <w:bookmarkStart w:id="293" w:name="_Toc420734894"/>
      <w:bookmarkStart w:id="294" w:name="_Toc420739387"/>
      <w:bookmarkStart w:id="295" w:name="_Toc453667495"/>
      <w:bookmarkStart w:id="296" w:name="_Toc453683054"/>
      <w:bookmarkStart w:id="297" w:name="_Toc453683466"/>
      <w:bookmarkStart w:id="298" w:name="_Toc453683726"/>
      <w:bookmarkStart w:id="299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57"/>
      <w:bookmarkEnd w:id="258"/>
      <w:bookmarkEnd w:id="259"/>
      <w:bookmarkEnd w:id="260"/>
      <w:bookmarkEnd w:id="261"/>
      <w:bookmarkEnd w:id="262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ins w:id="300" w:author="Pahommie" w:date="2014-11-11T10:35:00Z">
        <w:r w:rsidRPr="007E1467">
          <w:rPr>
            <w:cs/>
          </w:rPr>
          <w:t xml:space="preserve"> </w:t>
        </w:r>
      </w:ins>
    </w:p>
    <w:p w:rsidR="00E129B2" w:rsidRPr="00E129B2" w:rsidRDefault="00E129B2" w:rsidP="00E129B2">
      <w:pPr>
        <w:ind w:left="283" w:firstLine="720"/>
        <w:rPr>
          <w:ins w:id="301" w:author="Pahommie" w:date="2014-11-11T10:38:00Z"/>
          <w:cs/>
        </w:rPr>
      </w:pPr>
      <w:r w:rsidRPr="00E129B2">
        <w:rPr>
          <w:cs/>
        </w:rPr>
        <w:t>เป็นการขยายรายละเอียดของแต่ละยูสเคสให้อยู่ในรู</w:t>
      </w:r>
      <w:r w:rsidR="00D254AE">
        <w:rPr>
          <w:cs/>
        </w:rPr>
        <w:t>ปแบบของแผนภาพที่สามารถเข้าใจได้</w:t>
      </w:r>
      <w:r w:rsidRPr="00E129B2">
        <w:rPr>
          <w:cs/>
        </w:rPr>
        <w:t>ง่ายซึ่งเป็นการอธิบา</w:t>
      </w:r>
      <w:r w:rsidR="00D254AE">
        <w:rPr>
          <w:rFonts w:hint="cs"/>
          <w:cs/>
        </w:rPr>
        <w:t>ยขั้นตอนการทำงานแยกตามมอดูลต่างๆ ดังนี้ จัดการโสตทัศนวัสดุ จัดการสำนักพิมพ์ จัดการผู้แต่ง จัดการยืม คืน จัดการวันหยุด และจัดการบาร์โค้ด</w:t>
      </w:r>
    </w:p>
    <w:p w:rsidR="00922C36" w:rsidRPr="007E1467" w:rsidRDefault="00C165B6" w:rsidP="00922C36">
      <w:pPr>
        <w:keepNext/>
        <w:spacing w:after="0"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5629275" cy="4963651"/>
            <wp:effectExtent l="0" t="0" r="0" b="8890"/>
            <wp:docPr id="6" name="Picture 6" descr="Description: 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55" cy="49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02" w:name="_Toc531257155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  <w:bookmarkEnd w:id="302"/>
    </w:p>
    <w:p w:rsidR="00D254AE" w:rsidRPr="00D254AE" w:rsidRDefault="00D254AE" w:rsidP="00D254AE">
      <w:pPr>
        <w:rPr>
          <w:cs/>
        </w:rPr>
      </w:pPr>
      <w:r>
        <w:rPr>
          <w:cs/>
        </w:rPr>
        <w:tab/>
        <w:t xml:space="preserve">ภาพที่ </w:t>
      </w:r>
      <w:r>
        <w:t xml:space="preserve">3-2 </w:t>
      </w:r>
      <w:r>
        <w:rPr>
          <w:rFonts w:hint="cs"/>
          <w:cs/>
        </w:rPr>
        <w:t>เป็นภาพกิจกรรมการเพิ่มโสตทัศนวัสดุ ซึ่งโสตทัศนวัสดุนี้จะเป็นโสตทัศนวัสดุใหม่</w:t>
      </w:r>
      <w:r w:rsidR="000C7C30">
        <w:rPr>
          <w:rFonts w:hint="cs"/>
          <w:cs/>
        </w:rPr>
        <w:t>ที่ยังไม่ได้เพิ่มเข้าระบบ ซึ่งการเพิ่มโสตทัศวัสดุในส่วนนี้ระบบจะทำการคิด เลขเรียกรายการ และนำเลขเรียกรายการไปสร้างเป็นบาร์โค้ด เพื่อใช้ในการยืม คืน ซึ่งการทำงานในส่วนนี้เป็นส่วนที่ขาดไปไม่ได้เลย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9525"/>
            <wp:docPr id="7" name="Picture 7" descr="Description: 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03" w:name="_Toc531257156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  <w:bookmarkEnd w:id="303"/>
    </w:p>
    <w:p w:rsidR="000C7C30" w:rsidRDefault="000C7C30" w:rsidP="000C7C30">
      <w:pPr>
        <w:ind w:firstLine="720"/>
      </w:pPr>
      <w:r>
        <w:rPr>
          <w:cs/>
        </w:rPr>
        <w:t xml:space="preserve">ภาพที่ </w:t>
      </w:r>
      <w:r>
        <w:t xml:space="preserve">3-3 </w:t>
      </w:r>
      <w:r>
        <w:rPr>
          <w:rFonts w:hint="cs"/>
          <w:cs/>
        </w:rPr>
        <w:t>เป็นภาพกิจกรรมการเพิ่มโสตทัศนวัสดุเก่า การทำงานในส่วนนี้จะแตกต่างจาก</w:t>
      </w:r>
    </w:p>
    <w:p w:rsidR="00992FFE" w:rsidRPr="00992FFE" w:rsidRDefault="000C7C30" w:rsidP="000C7C30">
      <w:r>
        <w:rPr>
          <w:rFonts w:hint="cs"/>
          <w:cs/>
        </w:rPr>
        <w:t xml:space="preserve">ภาพที่ </w:t>
      </w:r>
      <w:r>
        <w:t xml:space="preserve">3-2 </w:t>
      </w:r>
      <w:r>
        <w:rPr>
          <w:rFonts w:hint="cs"/>
          <w:cs/>
        </w:rPr>
        <w:t xml:space="preserve"> นิดหน่อย คือ การเพิ่มโสตทัศนวัสดุเก่าจะมีให้เพิ่มข้อมูลเลขเรียกรายการที่ได้มีที่โสตทัศนวัสดุนั้นๆแล้ว และระบบก็จะการสร้างบาร์โค้ดจากเลขเรียกรายการที่เพิ่มเข้ามา</w:t>
      </w:r>
      <w:r w:rsidR="00992FFE">
        <w:rPr>
          <w:rFonts w:hint="cs"/>
          <w:cs/>
        </w:rPr>
        <w:t xml:space="preserve"> หากโสตทัศนวัสดุนั้นๆหมดอายุการใช้งาน หรือไม่ต้องการใช้โสตทัศนวัสดุนั้นๆแล้วก็สามารถลบได้ดังแผนภาพที่ </w:t>
      </w:r>
      <w:r w:rsidR="00992FFE">
        <w:t xml:space="preserve">3-3 </w:t>
      </w:r>
      <w:r w:rsidR="00992FFE">
        <w:rPr>
          <w:rFonts w:hint="cs"/>
          <w:cs/>
        </w:rPr>
        <w:t xml:space="preserve">และถ้าหากข้อมูลของโสตทัศนวัสดุที่กรอกไม่ถูกต้องก็สามารถแก้ไขได้ดังภาพที่ </w:t>
      </w:r>
      <w:r w:rsidR="00992FFE">
        <w:t>3-4</w:t>
      </w:r>
    </w:p>
    <w:p w:rsidR="000C7C30" w:rsidRPr="000C7C30" w:rsidRDefault="000C7C30" w:rsidP="000C7C30"/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Description: 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90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4" w:name="_Toc53125715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ลบโสตทัศนวัสดุ</w:t>
      </w:r>
      <w:bookmarkEnd w:id="304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Description: 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6A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5" w:name="_Toc53125715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แก้ไขโสตทัศนวัสดุ</w:t>
      </w:r>
      <w:bookmarkEnd w:id="305"/>
    </w:p>
    <w:p w:rsidR="0074666A" w:rsidRDefault="0074666A" w:rsidP="0074666A">
      <w:r>
        <w:br w:type="page"/>
      </w:r>
    </w:p>
    <w:p w:rsidR="00D00B90" w:rsidRPr="0074666A" w:rsidRDefault="0074666A" w:rsidP="0074666A">
      <w:r>
        <w:lastRenderedPageBreak/>
        <w:tab/>
      </w:r>
      <w:r>
        <w:rPr>
          <w:rFonts w:hint="cs"/>
          <w:cs/>
        </w:rPr>
        <w:t xml:space="preserve">การจัดการผู้แต่งจะมีการทำงานอยู่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โดยในการเพิ่มนั้นผู้ใช้จะต้องกรอกข้อมูลของผู้แต่ง ซึ่งมีลักษณะการทำงานดังภาพที่</w:t>
      </w:r>
      <w:r>
        <w:t xml:space="preserve"> 3-6 </w:t>
      </w:r>
      <w:r>
        <w:rPr>
          <w:rFonts w:hint="cs"/>
          <w:cs/>
        </w:rPr>
        <w:t xml:space="preserve">การลบผู้แต่งที่เราไม่ได้ใช้งานแล้วซึ่งมีการทำงานดังภาพที่ </w:t>
      </w:r>
      <w:r>
        <w:t>3-7</w:t>
      </w:r>
      <w:r>
        <w:rPr>
          <w:rFonts w:hint="cs"/>
          <w:cs/>
        </w:rPr>
        <w:t xml:space="preserve"> และถ้าหากเรากรอกข้อมูลผิดพลาดก็สามารถแก้ไขได้ดังการทำงานของภาพที่ </w:t>
      </w:r>
      <w:r>
        <w:t>3-8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0" name="Picture 10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6" w:name="_Toc53125715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เพิ่มผู้แต่ง</w:t>
      </w:r>
      <w:bookmarkEnd w:id="306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Description: 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7" w:name="_Toc53125716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="00922C36"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="00922C36"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ลบผู้แต่ง</w:t>
      </w:r>
      <w:bookmarkEnd w:id="307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Description: 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8" w:name="_Toc53125716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แผนภาพกิจกรรมการแก้ไขผู้แต่ง</w:t>
      </w:r>
      <w:bookmarkEnd w:id="308"/>
    </w:p>
    <w:p w:rsidR="0074666A" w:rsidRPr="0074666A" w:rsidRDefault="0074666A" w:rsidP="0074666A"/>
    <w:p w:rsidR="0074666A" w:rsidRPr="0074666A" w:rsidRDefault="0074666A" w:rsidP="0074666A">
      <w:pPr>
        <w:ind w:firstLine="720"/>
      </w:pPr>
      <w:r>
        <w:rPr>
          <w:rFonts w:hint="cs"/>
          <w:cs/>
        </w:rPr>
        <w:t xml:space="preserve">การจัดการสำนักพิมพ์จะมีการทำงานอยู่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</w:t>
      </w:r>
      <w:r w:rsidR="006538D2">
        <w:rPr>
          <w:rFonts w:hint="cs"/>
          <w:cs/>
        </w:rPr>
        <w:t>สำนักพิมพ์</w:t>
      </w:r>
      <w:r>
        <w:rPr>
          <w:rFonts w:hint="cs"/>
          <w:cs/>
        </w:rPr>
        <w:t xml:space="preserve"> ซึ่งมีลักษณะการทำงานดังภาพที่</w:t>
      </w:r>
      <w:r>
        <w:t xml:space="preserve"> 3-</w:t>
      </w:r>
      <w:r w:rsidR="006538D2">
        <w:t>9</w:t>
      </w:r>
      <w:r>
        <w:t xml:space="preserve"> </w:t>
      </w:r>
      <w:r w:rsidR="006538D2">
        <w:rPr>
          <w:rFonts w:hint="cs"/>
          <w:cs/>
        </w:rPr>
        <w:t>การลบสำนักพิมพ์ก็สามารถทำได้โดย</w:t>
      </w:r>
      <w:r>
        <w:rPr>
          <w:rFonts w:hint="cs"/>
          <w:cs/>
        </w:rPr>
        <w:t xml:space="preserve">การทำงานดังภาพที่ </w:t>
      </w:r>
      <w:r>
        <w:t>3-</w:t>
      </w:r>
      <w:r w:rsidR="006538D2">
        <w:t>10</w:t>
      </w:r>
      <w:r w:rsidR="006538D2">
        <w:rPr>
          <w:rFonts w:hint="cs"/>
          <w:cs/>
        </w:rPr>
        <w:t xml:space="preserve"> และถ้าหากเรากรอกข้อมูลผิดพลาด</w:t>
      </w:r>
      <w:r>
        <w:rPr>
          <w:rFonts w:hint="cs"/>
          <w:cs/>
        </w:rPr>
        <w:t xml:space="preserve">สามารถแก้ไขได้ดังภาพที่ </w:t>
      </w:r>
      <w:r w:rsidR="006538D2">
        <w:t>3-11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9" w:name="_Toc53125716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แผนภาพกิจกรรมการเพิ่มสำนักพิมพ์</w:t>
      </w:r>
      <w:bookmarkEnd w:id="309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Description: 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0" w:name="_Toc53125716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แผนภาพกิจกรรมการลบสำนักพิมพ์</w:t>
      </w:r>
      <w:bookmarkEnd w:id="310"/>
    </w:p>
    <w:p w:rsidR="00922C36" w:rsidRPr="00907721" w:rsidRDefault="00922C36" w:rsidP="00922C36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Description: 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8D2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1" w:name="_Toc53125716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แผนภาพกิจกรรมการแก้ไขสำนักพิมพ์</w:t>
      </w:r>
      <w:bookmarkEnd w:id="311"/>
    </w:p>
    <w:p w:rsidR="006538D2" w:rsidRDefault="006538D2" w:rsidP="006538D2">
      <w:r>
        <w:br w:type="page"/>
      </w:r>
    </w:p>
    <w:p w:rsidR="006538D2" w:rsidRDefault="006538D2" w:rsidP="006538D2">
      <w:r>
        <w:lastRenderedPageBreak/>
        <w:tab/>
      </w:r>
      <w:r>
        <w:rPr>
          <w:rFonts w:hint="cs"/>
          <w:cs/>
        </w:rPr>
        <w:t xml:space="preserve">การค้นหารายการจะแบ่งเป็น </w:t>
      </w:r>
      <w:r>
        <w:t xml:space="preserve">3 </w:t>
      </w:r>
      <w:r>
        <w:rPr>
          <w:rFonts w:hint="cs"/>
          <w:cs/>
        </w:rPr>
        <w:t>แถบ คือ หนังสือ วารสาร และโสตทัศนวัสดุ โดยการค้นหารายการจะเป็นการแสดงรายการนั้นๆ ตามแถบที่เลือก โดยการค้นหารายการหนังสือสามารถทำได้ตาม</w:t>
      </w:r>
    </w:p>
    <w:p w:rsidR="00922C36" w:rsidRPr="006538D2" w:rsidRDefault="006538D2" w:rsidP="006538D2">
      <w:r>
        <w:rPr>
          <w:rFonts w:hint="cs"/>
          <w:cs/>
        </w:rPr>
        <w:t xml:space="preserve">แผนภาพที่ </w:t>
      </w:r>
      <w:r>
        <w:t xml:space="preserve">3-12 </w:t>
      </w:r>
      <w:r>
        <w:rPr>
          <w:rFonts w:hint="cs"/>
          <w:cs/>
        </w:rPr>
        <w:t>การค้นหาวารสารสามารถทำได้ตามแผนภาพที่</w:t>
      </w:r>
      <w:r>
        <w:t xml:space="preserve"> 3-13 </w:t>
      </w:r>
      <w:r>
        <w:rPr>
          <w:rFonts w:hint="cs"/>
          <w:cs/>
        </w:rPr>
        <w:t xml:space="preserve">และการค้นหาโสตทัศนวัสดุสามารถทำได้ตามแผนภาพที่ </w:t>
      </w:r>
      <w:r>
        <w:t>3-14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6" name="Picture 16" descr="Description: 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2" w:name="_Toc53125716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แผนภาพกิจกรรมการค้นหาหนังสือ</w:t>
      </w:r>
      <w:bookmarkEnd w:id="312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7" name="Picture 17" descr="Description: 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3" w:name="_Toc53125716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วารสาร</w:t>
      </w:r>
      <w:bookmarkEnd w:id="313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8" name="Picture 18" descr="Description: 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4" w:name="_Toc53125716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โสตทัศนวัสดุ</w:t>
      </w:r>
      <w:bookmarkEnd w:id="314"/>
    </w:p>
    <w:p w:rsidR="00922C36" w:rsidRDefault="00C165B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9525"/>
            <wp:docPr id="19" name="Picture 19" descr="Description: 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5" w:name="_Toc53125716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แผนภาพกิจกรรมการยืม คืน</w:t>
      </w:r>
      <w:bookmarkEnd w:id="315"/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</w:p>
    <w:p w:rsidR="000517E4" w:rsidRDefault="002F74A2" w:rsidP="002F74A2">
      <w:pPr>
        <w:ind w:firstLine="720"/>
        <w:rPr>
          <w:cs/>
        </w:rPr>
      </w:pPr>
      <w:r>
        <w:rPr>
          <w:rFonts w:hint="cs"/>
          <w:cs/>
        </w:rPr>
        <w:t xml:space="preserve"> </w:t>
      </w:r>
      <w:r w:rsidR="00761BF4">
        <w:rPr>
          <w:cs/>
        </w:rPr>
        <w:t>แผน</w:t>
      </w:r>
      <w:r w:rsidR="00761BF4">
        <w:rPr>
          <w:rFonts w:hint="cs"/>
          <w:cs/>
        </w:rPr>
        <w:t>ภาพ</w:t>
      </w:r>
      <w:r>
        <w:rPr>
          <w:rFonts w:hint="cs"/>
          <w:cs/>
        </w:rPr>
        <w:t xml:space="preserve">กิจกรรมการยืม คืน มีลักษณะการทำงานดังภาพที่ </w:t>
      </w:r>
      <w:r>
        <w:t xml:space="preserve">3-15 </w:t>
      </w:r>
      <w:r>
        <w:rPr>
          <w:rFonts w:hint="cs"/>
          <w:cs/>
        </w:rPr>
        <w:t>ซึ่งการยืม คืนจะถูกจัดการภายในหน้าเดียว โดยบรรณารักษ์จะทำการกรอกรหัสพนักงานที่ต้องหสแกนบาร์โค้ดรายการที่ต้องทำการยืม หรือคืน และทำการกดยืนยันการทำรายการเหล่านั้นเพื่อให้เสร็จสิ้นกิจกรรมดังกล่าว</w:t>
      </w:r>
    </w:p>
    <w:p w:rsidR="000517E4" w:rsidRDefault="000517E4" w:rsidP="000517E4">
      <w:pPr>
        <w:rPr>
          <w:cs/>
        </w:rPr>
      </w:pPr>
      <w:r>
        <w:rPr>
          <w:cs/>
        </w:rPr>
        <w:br w:type="page"/>
      </w:r>
    </w:p>
    <w:p w:rsidR="00922C36" w:rsidRPr="00203B7F" w:rsidRDefault="000517E4" w:rsidP="000517E4">
      <w:r>
        <w:rPr>
          <w:cs/>
        </w:rPr>
        <w:lastRenderedPageBreak/>
        <w:tab/>
        <w:t>แผน</w:t>
      </w:r>
      <w:r w:rsidR="00203B7F">
        <w:rPr>
          <w:rFonts w:hint="cs"/>
          <w:cs/>
        </w:rPr>
        <w:t xml:space="preserve">ภาพกิจกรรมวันหยุดจะเป็นการเพิ่มวันหยุดเข้าไปในระบบเพื่อใช้ในการคำนวนเงินค่าปรับหากมีวันหยุดในช่วงเวลาที่เกินเวลาคืนในวันหยุดนั้นๆก็จะไม่ถูกคิด ซึ่งรายละเอียดของการจัดการวันหยุดจะมีการเพิ่มดังภาพที่ </w:t>
      </w:r>
      <w:r w:rsidR="00203B7F">
        <w:t xml:space="preserve">3-16 </w:t>
      </w:r>
      <w:r w:rsidR="00203B7F">
        <w:rPr>
          <w:rFonts w:hint="cs"/>
          <w:cs/>
        </w:rPr>
        <w:t xml:space="preserve">และการลบวันหยุดดังภาพที่ </w:t>
      </w:r>
      <w:r w:rsidR="00203B7F">
        <w:t>3-17</w:t>
      </w: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638800" cy="3028950"/>
            <wp:effectExtent l="0" t="0" r="0" b="0"/>
            <wp:docPr id="20" name="Picture 20" descr="Description: 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6" w:name="_Toc53125716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แผนภาพกิจกรรมการเพิ่มวันหยุด</w:t>
      </w:r>
      <w:bookmarkEnd w:id="316"/>
    </w:p>
    <w:p w:rsidR="00922C36" w:rsidRDefault="00922C36" w:rsidP="00922C36">
      <w:pPr>
        <w:jc w:val="center"/>
      </w:pP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Description: 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7" w:name="_Toc53125717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แผนภาพกิจกรรมการลบวันหยุด</w:t>
      </w:r>
      <w:bookmarkEnd w:id="317"/>
    </w:p>
    <w:p w:rsidR="00922C36" w:rsidRDefault="00922C36" w:rsidP="00922C36">
      <w:pPr>
        <w:jc w:val="center"/>
      </w:pP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638800" cy="3248025"/>
            <wp:effectExtent l="0" t="0" r="0" b="9525"/>
            <wp:docPr id="22" name="Picture 22" descr="Description: 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8" w:name="_Toc53125717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แผนภาพกิจกรรมการสั่งปริ้นบาร์โค้ด</w:t>
      </w:r>
      <w:bookmarkEnd w:id="318"/>
    </w:p>
    <w:p w:rsidR="00203B7F" w:rsidRPr="002F4439" w:rsidRDefault="007D7A4D" w:rsidP="00203B7F">
      <w:r>
        <w:tab/>
      </w:r>
      <w:r w:rsidR="002F4439">
        <w:rPr>
          <w:rFonts w:hint="cs"/>
          <w:cs/>
        </w:rPr>
        <w:t xml:space="preserve">แผนภพกิจกรรมการสั่งปริ้นบาร์โค้ด มีลักษณะการทำงานดังภาพที่ </w:t>
      </w:r>
      <w:r w:rsidR="002F4439">
        <w:t>3-18</w:t>
      </w:r>
      <w:r w:rsidR="002F4439">
        <w:rPr>
          <w:rFonts w:hint="cs"/>
          <w:cs/>
        </w:rPr>
        <w:t xml:space="preserve"> ซึ่งสามารถเลือก หรือค้นหาแล้วเลือกบาร์โค้ดที่จะทำการสั่งพิมพ์ได้โดย จะแสดงรูปแบบบาร์โค้ดให้ดูก่อน โดยเลขรายการจะแบ่งออกเป็น ส่วนที่เป็นสันหนังสือ บาร์โค้ดแปะหน้าหนังสือ</w:t>
      </w:r>
    </w:p>
    <w:p w:rsidR="002F4439" w:rsidRDefault="002F4439">
      <w:pPr>
        <w:spacing w:before="0" w:after="0" w:line="240" w:lineRule="auto"/>
        <w:jc w:val="left"/>
        <w:rPr>
          <w:b/>
          <w:bCs/>
          <w:sz w:val="36"/>
          <w:szCs w:val="36"/>
          <w:cs/>
        </w:rPr>
      </w:pPr>
      <w:bookmarkStart w:id="319" w:name="_Toc409752792"/>
      <w:bookmarkStart w:id="320" w:name="_Toc409753204"/>
      <w:bookmarkStart w:id="321" w:name="_Toc416273398"/>
      <w:bookmarkStart w:id="322" w:name="_Toc420265893"/>
      <w:bookmarkStart w:id="323" w:name="_Toc420387334"/>
      <w:bookmarkStart w:id="324" w:name="_Toc420485930"/>
      <w:bookmarkStart w:id="325" w:name="_Toc420525088"/>
      <w:bookmarkStart w:id="326" w:name="_Toc420734897"/>
      <w:bookmarkStart w:id="327" w:name="_Toc420739390"/>
      <w:bookmarkStart w:id="328" w:name="_Toc453667498"/>
      <w:bookmarkStart w:id="329" w:name="_Toc453683057"/>
      <w:bookmarkStart w:id="330" w:name="_Toc453683469"/>
      <w:bookmarkStart w:id="331" w:name="_Toc453683729"/>
      <w:bookmarkStart w:id="332" w:name="_Toc487543117"/>
      <w:r>
        <w:rPr>
          <w:cs/>
        </w:rPr>
        <w:br w:type="page"/>
      </w:r>
    </w:p>
    <w:p w:rsidR="00922C36" w:rsidRDefault="00922C36" w:rsidP="00922C36">
      <w:pPr>
        <w:pStyle w:val="3"/>
      </w:pPr>
      <w:r w:rsidRPr="007E1467">
        <w:rPr>
          <w:cs/>
        </w:rPr>
        <w:lastRenderedPageBreak/>
        <w:t>แผนภาพความสัมพันธ์ของข้อมูล (</w:t>
      </w:r>
      <w:r w:rsidRPr="007E1467">
        <w:t>Entity Relationship Diagram</w:t>
      </w:r>
      <w:r w:rsidRPr="007E1467">
        <w:rPr>
          <w:cs/>
        </w:rPr>
        <w:t>)</w:t>
      </w:r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</w:p>
    <w:p w:rsidR="00DB3038" w:rsidRDefault="00DB3038" w:rsidP="00DB3038">
      <w:pPr>
        <w:ind w:left="720"/>
        <w:rPr>
          <w:cs/>
        </w:rPr>
      </w:pPr>
      <w:r>
        <w:rPr>
          <w:rFonts w:hint="cs"/>
          <w:cs/>
        </w:rPr>
        <w:t>ในส่วนนี้จะเป็นการอธิบายโครงสร้างของฐานข้อมูลซึ่งเขียนออกมาในลักษณะรูปภาพ การอธิบาย</w:t>
      </w:r>
    </w:p>
    <w:p w:rsidR="00DB3038" w:rsidRPr="00DB3038" w:rsidRDefault="00DB3038" w:rsidP="00DB3038">
      <w:r>
        <w:rPr>
          <w:rFonts w:hint="cs"/>
          <w:cs/>
        </w:rPr>
        <w:t xml:space="preserve">โครงสร้าง และความสัมพันธ์ของข้อมูล ซึ่งฐานข้อมูลของผู้ปฏิบัติสหกิจศึกษามีตารางข้อมูลทั้งหมด </w:t>
      </w:r>
      <w:r>
        <w:t>17</w:t>
      </w:r>
      <w:r>
        <w:rPr>
          <w:rFonts w:hint="cs"/>
          <w:cs/>
        </w:rPr>
        <w:t xml:space="preserve"> ตาราง ซึ่งรายละเอียดในแต่ละตารางจะแสดงดังภาพที่ </w:t>
      </w:r>
      <w:r>
        <w:t>3-19</w:t>
      </w:r>
    </w:p>
    <w:p w:rsidR="00922C36" w:rsidRPr="00785A4E" w:rsidRDefault="00C165B6" w:rsidP="00922C36">
      <w:r>
        <w:rPr>
          <w:noProof/>
        </w:rPr>
        <w:drawing>
          <wp:inline distT="0" distB="0" distL="0" distR="0">
            <wp:extent cx="5629275" cy="5848350"/>
            <wp:effectExtent l="19050" t="19050" r="28575" b="19050"/>
            <wp:docPr id="23" name="Picture 23" descr="Description: 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3" w:name="_Toc53125717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แผนภาพความสัมพันธ์ของข้อมูล</w:t>
      </w:r>
      <w:bookmarkEnd w:id="333"/>
    </w:p>
    <w:p w:rsidR="00922C36" w:rsidRDefault="00922C36" w:rsidP="00922C36">
      <w:pPr>
        <w:spacing w:line="240" w:lineRule="auto"/>
        <w:ind w:firstLine="720"/>
        <w:jc w:val="center"/>
        <w:rPr>
          <w:color w:val="FF0000"/>
        </w:rPr>
      </w:pPr>
    </w:p>
    <w:p w:rsidR="00922C36" w:rsidRPr="007E1467" w:rsidRDefault="00922C36" w:rsidP="00922C36">
      <w:pPr>
        <w:spacing w:line="240" w:lineRule="auto"/>
        <w:rPr>
          <w:color w:val="FF0000"/>
        </w:rPr>
      </w:pPr>
    </w:p>
    <w:p w:rsidR="00922C36" w:rsidRDefault="00922C36" w:rsidP="00922C36">
      <w:pPr>
        <w:pStyle w:val="2"/>
      </w:pPr>
      <w:bookmarkStart w:id="334" w:name="_Toc399842575"/>
      <w:bookmarkStart w:id="335" w:name="_Toc531260192"/>
      <w:r w:rsidRPr="007E1467">
        <w:rPr>
          <w:cs/>
        </w:rPr>
        <w:lastRenderedPageBreak/>
        <w:t>วิเคราะห์และออกแบบ</w:t>
      </w:r>
      <w:hyperlink r:id="rId34" w:history="1">
        <w:r w:rsidRPr="007E1467">
          <w:rPr>
            <w:cs/>
          </w:rPr>
          <w:t>อัลกอริทึม</w:t>
        </w:r>
        <w:bookmarkEnd w:id="334"/>
        <w:bookmarkEnd w:id="335"/>
      </w:hyperlink>
      <w:r w:rsidRPr="007E1467">
        <w:rPr>
          <w:cs/>
        </w:rPr>
        <w:t xml:space="preserve"> </w:t>
      </w:r>
    </w:p>
    <w:p w:rsidR="00DB3038" w:rsidRDefault="00922C36" w:rsidP="00DB3038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922C36" w:rsidRPr="00764D80" w:rsidRDefault="00922C36" w:rsidP="00DB3038">
      <w:pPr>
        <w:rPr>
          <w:cs/>
        </w:rPr>
      </w:pPr>
      <w:r>
        <w:rPr>
          <w:rFonts w:hint="cs"/>
          <w:cs/>
        </w:rPr>
        <w:t>ออกแบบในส่วนของ</w:t>
      </w:r>
      <w:r w:rsidR="00DB3038">
        <w:rPr>
          <w:rFonts w:hint="cs"/>
          <w:cs/>
        </w:rPr>
        <w:t>ขั้นตอนการทำงานของ</w:t>
      </w:r>
      <w:r>
        <w:rPr>
          <w:rFonts w:hint="cs"/>
          <w:cs/>
        </w:rPr>
        <w:t>อัลกอริทึม</w:t>
      </w:r>
      <w:r>
        <w:t xml:space="preserve"> </w:t>
      </w:r>
      <w:r w:rsidR="00DB3038" w:rsidRPr="00DB3038">
        <w:rPr>
          <w:cs/>
        </w:rPr>
        <w:t>เพื่อให้เห็นขั้นตอนการทำงานที่ชัดเจนและใช้วางแผนการทำงานขั้นแรก</w:t>
      </w:r>
      <w:r w:rsidR="00DB3038">
        <w:rPr>
          <w:rFonts w:hint="cs"/>
          <w:cs/>
        </w:rPr>
        <w:t xml:space="preserve"> ซึ่งประกอบไปด้วย</w:t>
      </w:r>
      <w:r>
        <w:rPr>
          <w:rFonts w:hint="cs"/>
          <w:cs/>
        </w:rPr>
        <w:t>ดังนี้</w:t>
      </w:r>
    </w:p>
    <w:p w:rsidR="00922C36" w:rsidRDefault="00922C36" w:rsidP="00922C36">
      <w:pPr>
        <w:pStyle w:val="3"/>
      </w:pPr>
      <w:bookmarkStart w:id="336" w:name="_Toc453683059"/>
      <w:bookmarkStart w:id="337" w:name="_Toc453683471"/>
      <w:bookmarkStart w:id="338" w:name="_Toc453683731"/>
      <w:bookmarkStart w:id="339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36"/>
      <w:bookmarkEnd w:id="337"/>
      <w:bookmarkEnd w:id="338"/>
      <w:bookmarkEnd w:id="339"/>
      <w:r w:rsidRPr="007E1467">
        <w:rPr>
          <w:cs/>
        </w:rPr>
        <w:t xml:space="preserve"> </w:t>
      </w:r>
    </w:p>
    <w:p w:rsidR="00DB3038" w:rsidRPr="002918DC" w:rsidRDefault="00DB3038" w:rsidP="002918DC">
      <w:pPr>
        <w:ind w:firstLine="283"/>
      </w:pPr>
      <w:r w:rsidRPr="00DB3038">
        <w:t xml:space="preserve">Flowchart </w:t>
      </w:r>
      <w:r w:rsidRPr="00DB3038">
        <w:rPr>
          <w:cs/>
        </w:rPr>
        <w:t>ถูกใช้ในการออกแบบ เพื่อช่วยให้เห็นภาพสิ่งที่เกิดขึ้นและช่วยให้เข้าใจกระบวนการทำงานและบางทีอาจช่วยหาข้อบกพร่องภายในงานอีกด้วย</w:t>
      </w:r>
      <w:r>
        <w:t xml:space="preserve"> </w:t>
      </w:r>
      <w:r>
        <w:rPr>
          <w:rFonts w:hint="cs"/>
          <w:cs/>
        </w:rPr>
        <w:t>ซึ่งต่อไป</w:t>
      </w:r>
      <w:r w:rsidR="002918DC">
        <w:rPr>
          <w:rFonts w:hint="cs"/>
          <w:cs/>
        </w:rPr>
        <w:t>จะเป็นแผนภาพผังงาน</w:t>
      </w:r>
      <w:r w:rsidR="002918DC" w:rsidRPr="002918DC">
        <w:rPr>
          <w:color w:val="000000"/>
          <w:cs/>
        </w:rPr>
        <w:t>ปฏิทินวันหยุด</w:t>
      </w:r>
      <w:r w:rsidR="002918DC">
        <w:rPr>
          <w:rFonts w:hint="cs"/>
          <w:cs/>
        </w:rPr>
        <w:t xml:space="preserve"> โดยเริ่มแรกเราจะทำการนำเข้าข้อมูลวันหยุด ถัดไปก็จะเป็นการเลือกว่าจะยืนยัน หรือเคลียร์ ถ้ายืนยันก็จะทำการบันทึกข้อมูล และแสดงวันหยุดที่ตารางรายการ</w:t>
      </w:r>
      <w:r w:rsidR="002918DC">
        <w:t xml:space="preserve"> </w:t>
      </w:r>
      <w:r w:rsidR="002918DC">
        <w:rPr>
          <w:rFonts w:hint="cs"/>
          <w:cs/>
        </w:rPr>
        <w:t xml:space="preserve">ซึ่งแผนภาพผังงานจะแสดงดังภาพที่ </w:t>
      </w:r>
      <w:r w:rsidR="002918DC">
        <w:t>3-20</w:t>
      </w:r>
    </w:p>
    <w:p w:rsidR="00DB3038" w:rsidRPr="00AC56CB" w:rsidRDefault="00DB3038" w:rsidP="00DB3038">
      <w:pPr>
        <w:ind w:left="720"/>
        <w:jc w:val="center"/>
        <w:rPr>
          <w:cs/>
        </w:rPr>
      </w:pPr>
      <w:r>
        <w:rPr>
          <w:noProof/>
        </w:rPr>
        <w:drawing>
          <wp:inline distT="0" distB="0" distL="0" distR="0" wp14:anchorId="57F8DCC2" wp14:editId="0139DC5E">
            <wp:extent cx="3319143" cy="4962525"/>
            <wp:effectExtent l="19050" t="19050" r="15240" b="9525"/>
            <wp:docPr id="25" name="Picture 25" descr="Description: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alend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09" cy="49783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18DC" w:rsidRDefault="00DB3038" w:rsidP="00DB3038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0" w:name="_Toc53125717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ปฏิทินวันหยุด</w:t>
      </w:r>
      <w:bookmarkEnd w:id="340"/>
    </w:p>
    <w:p w:rsidR="00922C36" w:rsidRDefault="00B02306" w:rsidP="002918DC">
      <w:r>
        <w:rPr>
          <w:rFonts w:hint="cs"/>
          <w:cs/>
        </w:rPr>
        <w:lastRenderedPageBreak/>
        <w:tab/>
        <w:t>แผน</w:t>
      </w:r>
      <w:r w:rsidR="002D4FF0">
        <w:rPr>
          <w:rFonts w:hint="cs"/>
          <w:cs/>
        </w:rPr>
        <w:t>ภาพ</w:t>
      </w:r>
      <w:r>
        <w:rPr>
          <w:rFonts w:hint="cs"/>
          <w:cs/>
        </w:rPr>
        <w:t xml:space="preserve">ผังงานการยืมจะเริ่มจากการกรอกรหัสพนักงานถ้าหากมีข้อมูลพนักงานในระบบก็จะทำการสแกนบาร์โค้ด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ระบบก็จะทำการเช็ดสถานะของรายการถ้าไม่ก็จะทำการยืมและนับจำนวนการยืม ถ้าหากทำการยืมอีกก็จะนับไปจนถึงจำนวนที่สามารถยืมได้ ซึ่งรายการที่ยืมนั้นจะอยู่ในส่วนของตะกร้า(ส่วนรายการที่จะทำการยืม) ถัดไปก็จะทำการยืนยันรายการ ถ้ายืนยันก็จะเป็นการเสร็จสิ้นการยืม </w:t>
      </w:r>
      <w:r w:rsidR="002D4FF0">
        <w:rPr>
          <w:rFonts w:hint="cs"/>
          <w:cs/>
        </w:rPr>
        <w:t xml:space="preserve">ถ้ายกเลิกก็จะเป็นการยกเลิกรายการที่จะทำซึ่งมีรายละเอียดดังภาพที่ </w:t>
      </w:r>
      <w:r w:rsidR="002D4FF0">
        <w:t>3-21</w:t>
      </w:r>
    </w:p>
    <w:p w:rsidR="002918DC" w:rsidRDefault="002918DC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9B2F093" wp14:editId="60C43E1F">
            <wp:extent cx="4957741" cy="6296025"/>
            <wp:effectExtent l="19050" t="19050" r="14605" b="9525"/>
            <wp:docPr id="24" name="Picture 24" descr="Description: 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Borro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93" cy="63011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1" w:name="_Toc53125717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การยืม</w:t>
      </w:r>
      <w:bookmarkEnd w:id="341"/>
    </w:p>
    <w:p w:rsidR="00922C36" w:rsidRDefault="00922C36" w:rsidP="00922C36">
      <w:pPr>
        <w:ind w:left="720"/>
        <w:jc w:val="center"/>
      </w:pPr>
    </w:p>
    <w:p w:rsidR="00922C36" w:rsidRPr="006009FC" w:rsidRDefault="00F6428A" w:rsidP="002D4FF0">
      <w:pPr>
        <w:rPr>
          <w:cs/>
        </w:rPr>
      </w:pPr>
      <w:r>
        <w:rPr>
          <w:rFonts w:hint="cs"/>
          <w:cs/>
        </w:rPr>
        <w:lastRenderedPageBreak/>
        <w:tab/>
        <w:t>แผนภาพผังงานการค้นหา จะเริ่มจากหน้า</w:t>
      </w:r>
      <w:r>
        <w:t xml:space="preserve"> catalog </w:t>
      </w:r>
      <w:r>
        <w:rPr>
          <w:rFonts w:hint="cs"/>
          <w:cs/>
        </w:rPr>
        <w:t>และทำการกรอกข้อมูล</w:t>
      </w:r>
      <w:r w:rsidR="00691643">
        <w:rPr>
          <w:rFonts w:hint="cs"/>
          <w:cs/>
        </w:rPr>
        <w:t>รายการที่จะทำการค้นหา</w:t>
      </w:r>
      <w:r w:rsidR="006009FC">
        <w:rPr>
          <w:rFonts w:hint="cs"/>
          <w:cs/>
        </w:rPr>
        <w:t xml:space="preserve">ซึ่งรายการที่สามารถค้นหาได้ก็คือ หนังสือ วารสาร และโสตทัศนวัสดุ ซึ่งผังการทำงานของการค้นหาหนังสือแสดงดังภาพที่ </w:t>
      </w:r>
      <w:r w:rsidR="006009FC">
        <w:t xml:space="preserve">3-22 </w:t>
      </w:r>
      <w:r w:rsidR="006009FC">
        <w:rPr>
          <w:rFonts w:hint="cs"/>
          <w:cs/>
        </w:rPr>
        <w:t xml:space="preserve">ผังการทำงานของการค้นหาวารสารแสดงดังภาพที่ </w:t>
      </w:r>
      <w:r w:rsidR="006009FC">
        <w:t xml:space="preserve">23 </w:t>
      </w:r>
      <w:r w:rsidR="006009FC">
        <w:rPr>
          <w:rFonts w:hint="cs"/>
          <w:cs/>
        </w:rPr>
        <w:t xml:space="preserve">และผังการทำงานของโสตทัศนวัสดุแสดงดังภาพที่ </w:t>
      </w:r>
      <w:r w:rsidR="006009FC">
        <w:t>3-24</w:t>
      </w:r>
    </w:p>
    <w:p w:rsidR="00922C36" w:rsidRDefault="00691643" w:rsidP="00922C36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2614581</wp:posOffset>
                </wp:positionH>
                <wp:positionV relativeFrom="paragraph">
                  <wp:posOffset>3529239</wp:posOffset>
                </wp:positionV>
                <wp:extent cx="5024" cy="482321"/>
                <wp:effectExtent l="76200" t="0" r="71755" b="5143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4" cy="482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FA8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1" o:spid="_x0000_s1026" type="#_x0000_t32" style="position:absolute;margin-left:205.85pt;margin-top:277.9pt;width:.4pt;height:38pt;flip:x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" strokecolor="black [3213]">
                <v:stroke endarrow="block"/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>
            <wp:extent cx="3009900" cy="4276725"/>
            <wp:effectExtent l="19050" t="19050" r="19050" b="28575"/>
            <wp:docPr id="26" name="Picture 26" descr="Description: 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2" w:name="_Toc53125717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การค้นหาหนังสือ</w:t>
      </w:r>
      <w:bookmarkEnd w:id="342"/>
    </w:p>
    <w:p w:rsidR="00922C36" w:rsidRDefault="00C165B6" w:rsidP="00922C3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48000" cy="3606017"/>
            <wp:effectExtent l="19050" t="19050" r="19050" b="13970"/>
            <wp:docPr id="27" name="Picture 27" descr="Description: 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96" cy="365321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1102B6" w:rsidP="002D4FF0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3" w:name="_Toc53125717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ค้นหาโสตทัศนวัสดุ</w:t>
      </w:r>
      <w:bookmarkEnd w:id="343"/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2981325" cy="4004502"/>
            <wp:effectExtent l="19050" t="19050" r="9525" b="15240"/>
            <wp:docPr id="28" name="Picture 28" descr="Description: 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71" cy="401262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4" w:name="_Toc53125717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ค้นหาวารสาร</w:t>
      </w:r>
      <w:bookmarkEnd w:id="344"/>
    </w:p>
    <w:p w:rsidR="00922C36" w:rsidRDefault="006D04EB" w:rsidP="006D04EB">
      <w:r>
        <w:rPr>
          <w:cs/>
        </w:rPr>
        <w:lastRenderedPageBreak/>
        <w:tab/>
        <w:t>ผัง</w:t>
      </w:r>
      <w:r>
        <w:rPr>
          <w:rFonts w:hint="cs"/>
          <w:cs/>
        </w:rPr>
        <w:t>งานการจัดการบาร์โค้ดจะเริ่มจากทำการเลือกบาร์โค้ดที่จะสั่งพิมพ์ กดยืนยัน ระบบจะทำการแสดงรูปแบบบาร์โค้ดที่</w:t>
      </w:r>
      <w:r w:rsidR="0082366F">
        <w:rPr>
          <w:rFonts w:hint="cs"/>
          <w:cs/>
        </w:rPr>
        <w:t>เลือก กดปุ่มสั่งพิมพ์เพื่อยืนยันการสั่งพิมพ์ ระบบบันทึกข้อมูล และแสดงหน้าสั่งพิมพ์</w:t>
      </w:r>
    </w:p>
    <w:p w:rsidR="0082366F" w:rsidRDefault="0082366F" w:rsidP="006D04EB">
      <w:pPr>
        <w:rPr>
          <w:cs/>
        </w:rPr>
      </w:pPr>
      <w:r>
        <w:rPr>
          <w:cs/>
        </w:rPr>
        <w:t>ซึ่งรายละเอียดของ</w:t>
      </w:r>
      <w:r>
        <w:rPr>
          <w:rFonts w:hint="cs"/>
          <w:cs/>
        </w:rPr>
        <w:t xml:space="preserve">ผังงานจะแสดงดังภาพที่ </w:t>
      </w:r>
      <w:r>
        <w:t>3-25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183147" cy="6585241"/>
            <wp:effectExtent l="19050" t="19050" r="17780" b="25400"/>
            <wp:docPr id="29" name="Picture 29" descr="Description: 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ription: 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11" cy="66176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5" w:name="_Toc53125717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การจัดการบาร์โค้ด</w:t>
      </w:r>
      <w:bookmarkEnd w:id="345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82366F" w:rsidRDefault="00FD0703" w:rsidP="0082366F">
      <w:pPr>
        <w:rPr>
          <w:noProof/>
        </w:rPr>
      </w:pPr>
      <w:r>
        <w:rPr>
          <w:noProof/>
          <w:cs/>
        </w:rPr>
        <w:lastRenderedPageBreak/>
        <w:tab/>
        <w:t>ผังงานประวัติการยืมคืน จะเริ่มหลังจากเข้าสู่ระบบ</w:t>
      </w:r>
      <w:r>
        <w:rPr>
          <w:rFonts w:hint="cs"/>
          <w:noProof/>
          <w:cs/>
        </w:rPr>
        <w:t xml:space="preserve"> หลักจากนั้นก็เลือดดูประวัติ ระบบแสดงผลประวัติของผู้ใช้ที่ทำการเข้าระบบ เป็นอันเสร็จสิ้นการทำงาน ซึ่งในการดูประวัตินี้จะเป็นในการดูประวัติของผู้ใช้งานทั่วไป ซึ่งรายละเอียดผังงานจะแสดงดังภาพที่ </w:t>
      </w:r>
      <w:r>
        <w:rPr>
          <w:noProof/>
        </w:rPr>
        <w:t>3-26</w:t>
      </w:r>
      <w:r>
        <w:rPr>
          <w:rFonts w:hint="cs"/>
          <w:noProof/>
          <w:cs/>
        </w:rPr>
        <w:t xml:space="preserve"> 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695575" cy="4543425"/>
            <wp:effectExtent l="19050" t="19050" r="28575" b="28575"/>
            <wp:docPr id="30" name="Picture 30" descr="Description: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6" w:name="_Toc53125717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ประวัติการยืม และคืน</w:t>
      </w:r>
      <w:bookmarkEnd w:id="346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D0703" w:rsidP="00FD0703">
      <w:r>
        <w:lastRenderedPageBreak/>
        <w:tab/>
      </w:r>
      <w:r>
        <w:rPr>
          <w:rFonts w:hint="cs"/>
          <w:cs/>
        </w:rPr>
        <w:t>ผังงานการจัดการสำนักพิมพ์</w:t>
      </w:r>
      <w:r w:rsidR="00F37B81">
        <w:rPr>
          <w:rFonts w:hint="cs"/>
          <w:cs/>
        </w:rPr>
        <w:t xml:space="preserve">เป็นผังงานที่จะแสดงขั้นตอนการเพิ่มข้อมูลสำนักพิมพ์ โดยการทำงานจะเริ่มที่การกรอกข้อมูลสำนักพิมพ์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 w:rsidR="00F37B81">
        <w:t>3-27</w:t>
      </w:r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4152900" cy="5621279"/>
            <wp:effectExtent l="19050" t="19050" r="19050" b="17780"/>
            <wp:docPr id="31" name="Picture 31" descr="Description: 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ription: 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75" cy="56262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7" w:name="_Toc53125718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จัดการสำนักพิมพ์</w:t>
      </w:r>
      <w:bookmarkEnd w:id="347"/>
    </w:p>
    <w:p w:rsidR="00922C36" w:rsidRDefault="00922C36" w:rsidP="00922C36">
      <w:pPr>
        <w:spacing w:line="240" w:lineRule="auto"/>
        <w:jc w:val="center"/>
        <w:rPr>
          <w:cs/>
        </w:rPr>
      </w:pPr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pPr>
        <w:ind w:firstLine="720"/>
        <w:rPr>
          <w:noProof/>
        </w:rPr>
      </w:pPr>
      <w:r>
        <w:rPr>
          <w:rFonts w:hint="cs"/>
          <w:cs/>
        </w:rPr>
        <w:lastRenderedPageBreak/>
        <w:t xml:space="preserve">ผังงานการจัดการผู้แต่งเป็นผังงานที่จะแสดงขั้นตอนการเพิ่มข้อมูลผู้แต่งเพื่อไปใช้เป็นตัวเลือกในการเพิ่มข้อมูลหนังสือ โดยการทำงานจะเริ่มที่การกรอกข้อมูลผู้แต่ง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>
        <w:t>3-28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905250" cy="5838825"/>
            <wp:effectExtent l="19050" t="19050" r="19050" b="28575"/>
            <wp:docPr id="32" name="Picture 32" descr="Description: 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ription: 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8" w:name="_Toc53125718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การจัดการผู้แต่ง</w:t>
      </w:r>
      <w:bookmarkEnd w:id="348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r>
        <w:rPr>
          <w:rFonts w:hint="cs"/>
          <w:cs/>
        </w:rPr>
        <w:lastRenderedPageBreak/>
        <w:tab/>
        <w:t>แผนภาพผังงานการคืน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ซึ่งรายการที่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นั้นจะอยู่ในส่วนของตะกร้า(ส่วนรายการที่จะทำการ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) ถัดไปก็จะทำการยืนยันรายการ ถ้ายืนยันก็จะเป็นการเสร็จสิ้นการ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ถ้ายกเลิกก็จะเป็นการยกเลิกรายการ</w:t>
      </w:r>
      <w:r w:rsidR="00B1121D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ซึ่งมีรายละเอียดดังภาพที่ </w:t>
      </w:r>
      <w:r w:rsidR="00B1121D">
        <w:t>3-29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714750" cy="6715125"/>
            <wp:effectExtent l="19050" t="19050" r="19050" b="28575"/>
            <wp:docPr id="33" name="Picture 33" descr="Description: 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: 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9" w:name="_Toc53125718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การคืน</w:t>
      </w:r>
      <w:bookmarkEnd w:id="349"/>
    </w:p>
    <w:p w:rsidR="00B1121D" w:rsidRPr="00A01342" w:rsidRDefault="00B1121D" w:rsidP="00B1121D">
      <w:pPr>
        <w:rPr>
          <w:noProof/>
          <w:cs/>
        </w:rPr>
      </w:pPr>
      <w:r>
        <w:rPr>
          <w:noProof/>
          <w:cs/>
        </w:rPr>
        <w:lastRenderedPageBreak/>
        <w:tab/>
        <w:t>ผัง</w:t>
      </w:r>
      <w:r>
        <w:rPr>
          <w:rFonts w:hint="cs"/>
          <w:noProof/>
          <w:cs/>
        </w:rPr>
        <w:t>งานการนำออกรายจะ</w:t>
      </w:r>
      <w:r w:rsidR="00A01342">
        <w:rPr>
          <w:rFonts w:hint="cs"/>
          <w:noProof/>
          <w:cs/>
        </w:rPr>
        <w:t>เป็นการแสดงกระบวนการนำออกรายงงาน ซึ่ง</w:t>
      </w:r>
      <w:r>
        <w:rPr>
          <w:rFonts w:hint="cs"/>
          <w:noProof/>
          <w:cs/>
        </w:rPr>
        <w:t xml:space="preserve">กระบวนการจะเป็นเหมือนกันทุกรายงาน โดยจะเริ่มจากเลือกช่วงเวลาที่จะนำออกรายงาน ยืนยัน ระบบแสดงรายงานในช่วงเวลาที่ได้ทำการเลือก </w:t>
      </w:r>
      <w:r w:rsidR="00A01342">
        <w:rPr>
          <w:rFonts w:hint="cs"/>
          <w:noProof/>
          <w:cs/>
        </w:rPr>
        <w:t>ซึ่งรายละเอียดของผังงานจะแสดงดังภาพที่</w:t>
      </w:r>
      <w:r w:rsidR="00A01342">
        <w:rPr>
          <w:noProof/>
        </w:rPr>
        <w:t xml:space="preserve"> 3-30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3219450" cy="4724400"/>
            <wp:effectExtent l="19050" t="19050" r="19050" b="19050"/>
            <wp:docPr id="34" name="Picture 34" descr="Description: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50" w:name="_Toc53125718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การนำออกรายงาน</w:t>
      </w:r>
      <w:bookmarkEnd w:id="350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br w:type="page"/>
      </w:r>
      <w:bookmarkStart w:id="351" w:name="_Toc399842583"/>
      <w:r>
        <w:rPr>
          <w:cs/>
        </w:rPr>
        <w:lastRenderedPageBreak/>
        <w:br/>
      </w:r>
      <w:bookmarkStart w:id="352" w:name="_Toc531260193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590C12" id="Rectangle 9" o:spid="_x0000_s1026" style="position:absolute;margin-left:405.2pt;margin-top:-51.35pt;width:36pt;height:3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kMcwIAAPE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351"/>
      <w:r w:rsidRPr="007E1467">
        <w:rPr>
          <w:cs/>
        </w:rPr>
        <w:t>การปฏิบัติงานสหกิจศึกษา</w:t>
      </w:r>
      <w:bookmarkEnd w:id="352"/>
    </w:p>
    <w:p w:rsidR="00922C36" w:rsidRPr="007E1467" w:rsidRDefault="00922C36" w:rsidP="00922C36">
      <w:pPr>
        <w:spacing w:after="0" w:line="240" w:lineRule="auto"/>
      </w:pPr>
    </w:p>
    <w:p w:rsidR="00922C36" w:rsidRDefault="00922C36" w:rsidP="00922C36">
      <w:pPr>
        <w:spacing w:line="240" w:lineRule="auto"/>
        <w:ind w:firstLine="720"/>
        <w:rPr>
          <w:color w:val="000000"/>
        </w:rPr>
      </w:pPr>
      <w:bookmarkStart w:id="353" w:name="_Toc420265978"/>
      <w:bookmarkStart w:id="354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กับสมาชิกร่วมทีม โดยได้มีการแบ่ง และทำงานในส่วนที่ได้รับมอบหมาย</w:t>
      </w:r>
    </w:p>
    <w:p w:rsidR="00922C36" w:rsidRPr="001F47CE" w:rsidRDefault="00922C36" w:rsidP="00922C36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 xml:space="preserve">ซึ่งระบบจัดการห้องสมุดเข้ามาช่วยการจัดการการทำงานของห้องสมุดปัจจุบันที่ยังใช้เอกสาร และการเก็บข้อมูลใน </w:t>
      </w:r>
      <w:r>
        <w:rPr>
          <w:color w:val="000000"/>
        </w:rPr>
        <w:t xml:space="preserve">Microsoft Excel </w:t>
      </w:r>
      <w:r>
        <w:rPr>
          <w:rFonts w:hint="cs"/>
          <w:color w:val="000000"/>
          <w:cs/>
        </w:rPr>
        <w:t>โดยระบบจะเข้ามาช่วยในการทำงานต่างๆ อาทิเช่น การเก็บข้อมูลของหนังสือ วารสาร และโสตทัศนวัสดุ การจัดการบาร์โค้ด การจัดการยืม คืน และชำระเงิน การนำออกรายงาน ซึ่งภายในบทนี้จะเป็นการอธิบายรายละเอียดของการทำงานต่างๆในระบบห้องสมุดที่ผู้ปฏิบัติงานสหกิจศึกษาได้รับมอบหมาย</w:t>
      </w:r>
    </w:p>
    <w:p w:rsidR="00922C36" w:rsidRPr="007E1467" w:rsidRDefault="00922C36" w:rsidP="00922C36">
      <w:pPr>
        <w:pStyle w:val="2"/>
      </w:pPr>
      <w:bookmarkStart w:id="355" w:name="_Toc531260194"/>
      <w:bookmarkEnd w:id="353"/>
      <w:bookmarkEnd w:id="354"/>
      <w:r>
        <w:rPr>
          <w:rFonts w:hint="cs"/>
          <w:cs/>
        </w:rPr>
        <w:t>ระบบจัดการห้องสมุด</w:t>
      </w:r>
      <w:bookmarkEnd w:id="355"/>
    </w:p>
    <w:p w:rsidR="00922C36" w:rsidRPr="0028443E" w:rsidRDefault="00922C36" w:rsidP="00922C36">
      <w:pPr>
        <w:spacing w:line="240" w:lineRule="auto"/>
        <w:ind w:firstLine="720"/>
        <w:rPr>
          <w:color w:val="000000"/>
          <w:cs/>
        </w:rPr>
      </w:pPr>
      <w:bookmarkStart w:id="356" w:name="_Toc409752885"/>
      <w:bookmarkStart w:id="357" w:name="_Toc409753297"/>
      <w:bookmarkStart w:id="358" w:name="_Toc416273484"/>
      <w:bookmarkStart w:id="359" w:name="_Toc416341282"/>
      <w:bookmarkStart w:id="360" w:name="_Toc420265979"/>
      <w:bookmarkStart w:id="361" w:name="_Toc420387337"/>
      <w:bookmarkStart w:id="362" w:name="_Toc420485933"/>
      <w:bookmarkStart w:id="363" w:name="_Toc420525091"/>
      <w:bookmarkStart w:id="364" w:name="_Toc420734900"/>
      <w:bookmarkStart w:id="365" w:name="_Toc420739393"/>
      <w:r w:rsidRPr="0028443E">
        <w:rPr>
          <w:rFonts w:hint="cs"/>
          <w:color w:val="000000"/>
          <w:cs/>
        </w:rPr>
        <w:t xml:space="preserve">ระบบจัดการห้องสมุดที่ผู้ปฏิบัติสหกิจศึกษาได้รับมอบหมายนั้นจะมีอยู่ 4 มอดูล โดยในแต่ละมอดูลจะประกอบไปด้วย 1.มอดูลการยืม คืน และชำระเงิน </w:t>
      </w:r>
      <w:r w:rsidRPr="0028443E">
        <w:rPr>
          <w:color w:val="000000"/>
        </w:rPr>
        <w:t>2.</w:t>
      </w:r>
      <w:r w:rsidRPr="0028443E">
        <w:rPr>
          <w:rFonts w:hint="cs"/>
          <w:color w:val="000000"/>
          <w:cs/>
        </w:rPr>
        <w:t>มอดูลค้นหารายการ 3.มอดูลการจัดการข้อมูลพื้นฐาน 4.มอดูลการนำออกรายงาน</w:t>
      </w:r>
    </w:p>
    <w:p w:rsidR="00922C36" w:rsidRDefault="00922C36" w:rsidP="00922C36">
      <w:pPr>
        <w:pStyle w:val="3"/>
      </w:pPr>
      <w:bookmarkStart w:id="366" w:name="_Toc453667501"/>
      <w:bookmarkStart w:id="367" w:name="_Toc453683067"/>
      <w:bookmarkStart w:id="368" w:name="_Toc453683482"/>
      <w:bookmarkStart w:id="369" w:name="_Toc453683742"/>
      <w:bookmarkStart w:id="370" w:name="_Toc487543130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>การยืม คืน และชำระค่าปรับ</w:t>
      </w:r>
    </w:p>
    <w:p w:rsidR="00922C36" w:rsidRDefault="00922C36" w:rsidP="00922C36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จึงต้องมีการทำงานหลักที่สำคัญนั่นก็คือ</w:t>
      </w:r>
    </w:p>
    <w:p w:rsidR="00922C36" w:rsidRDefault="00922C36" w:rsidP="00922C36">
      <w:r>
        <w:rPr>
          <w:rFonts w:hint="cs"/>
          <w:cs/>
        </w:rPr>
        <w:t xml:space="preserve">การยืม การคืน ในการทำงานของมอดูลการยืม คืน และชำระค่าปรับ จะแบ่งออกเป็นออกเป็น </w:t>
      </w:r>
      <w:r>
        <w:t>2</w:t>
      </w:r>
      <w:r>
        <w:rPr>
          <w:rFonts w:hint="cs"/>
          <w:cs/>
        </w:rPr>
        <w:t xml:space="preserve"> ส่วน </w:t>
      </w:r>
    </w:p>
    <w:p w:rsidR="00922C36" w:rsidRDefault="00922C36" w:rsidP="00922C36">
      <w:r>
        <w:rPr>
          <w:rFonts w:hint="cs"/>
          <w:cs/>
        </w:rPr>
        <w:t>คือ 1.ค้นหาพนักงาน 2.จัดการการยืม คืน และชำระค่าปรับ หากพนักงานต้องการที่จะทำการยืม คืน และชำระค่าปรับ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922C36" w:rsidRDefault="00922C36" w:rsidP="00922C36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922C36" w:rsidRDefault="00922C36" w:rsidP="00922C36">
      <w:pPr>
        <w:ind w:left="720"/>
      </w:pPr>
      <w:r>
        <w:rPr>
          <w:rFonts w:hint="cs"/>
          <w:cs/>
        </w:rPr>
        <w:t>1. 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922C36" w:rsidRDefault="00922C36" w:rsidP="00922C36">
      <w:pPr>
        <w:ind w:firstLine="720"/>
      </w:pPr>
      <w:r>
        <w:rPr>
          <w:rFonts w:hint="cs"/>
          <w:cs/>
        </w:rPr>
        <w:t>2. 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922C36" w:rsidRDefault="00922C36" w:rsidP="00922C36">
      <w:pPr>
        <w:ind w:left="720" w:firstLine="720"/>
      </w:pPr>
      <w:r>
        <w:lastRenderedPageBreak/>
        <w:t xml:space="preserve">2.1 </w:t>
      </w:r>
      <w:r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>
        <w:t xml:space="preserve"> 3. </w:t>
      </w:r>
      <w:r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ระบบก็จะแสดงรายการที่จะทำการยืมที่ตาราง</w:t>
      </w:r>
    </w:p>
    <w:p w:rsidR="00922C36" w:rsidRPr="00B958DC" w:rsidRDefault="00922C36" w:rsidP="00922C36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>
        <w:t xml:space="preserve"> </w:t>
      </w:r>
      <w:r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>
        <w:t xml:space="preserve"> </w:t>
      </w:r>
      <w:r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922C36" w:rsidRDefault="00922C36" w:rsidP="00BD221D">
      <w:pPr>
        <w:ind w:left="720"/>
      </w:pPr>
      <w:r>
        <w:rPr>
          <w:rFonts w:hint="cs"/>
          <w:cs/>
        </w:rPr>
        <w:tab/>
      </w:r>
    </w:p>
    <w:p w:rsidR="00922C36" w:rsidRDefault="00C165B6" w:rsidP="00922C36">
      <w:pPr>
        <w:rPr>
          <w:cs/>
        </w:rPr>
      </w:pPr>
      <w:r>
        <w:rPr>
          <w:noProof/>
        </w:rPr>
        <w:drawing>
          <wp:inline distT="0" distB="0" distL="0" distR="0">
            <wp:extent cx="5638800" cy="1333500"/>
            <wp:effectExtent l="19050" t="19050" r="19050" b="19050"/>
            <wp:docPr id="35" name="Picture 35" descr="Description: 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: 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1" w:name="_Toc53125718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="00BD221D">
        <w:rPr>
          <w:i w:val="0"/>
          <w:iCs w:val="0"/>
          <w:noProof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และชำระเงิน ส่วนของการค้นหาพนักงาน</w:t>
      </w:r>
      <w:bookmarkEnd w:id="371"/>
    </w:p>
    <w:p w:rsidR="00922C36" w:rsidRDefault="00910BAF" w:rsidP="00910BAF">
      <w:pPr>
        <w:tabs>
          <w:tab w:val="left" w:pos="5610"/>
        </w:tabs>
        <w:jc w:val="left"/>
      </w:pPr>
      <w:r>
        <w:rPr>
          <w:cs/>
        </w:rPr>
        <w:tab/>
      </w:r>
    </w:p>
    <w:p w:rsidR="00922C36" w:rsidRDefault="00AE2BB7" w:rsidP="00922C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EBA8AE" wp14:editId="16B2E278">
                <wp:simplePos x="0" y="0"/>
                <wp:positionH relativeFrom="column">
                  <wp:posOffset>1959864</wp:posOffset>
                </wp:positionH>
                <wp:positionV relativeFrom="paragraph">
                  <wp:posOffset>768833</wp:posOffset>
                </wp:positionV>
                <wp:extent cx="597128" cy="373075"/>
                <wp:effectExtent l="0" t="0" r="0" b="825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128" cy="373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BA8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4.3pt;margin-top:60.55pt;width:47pt;height:29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7A6E577" wp14:editId="08BDF833">
            <wp:extent cx="5638800" cy="2457450"/>
            <wp:effectExtent l="19050" t="19050" r="19050" b="19050"/>
            <wp:docPr id="36" name="Picture 36" descr="Description: 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ription: 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2" w:name="_Toc53125718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และฟอร์มการยืม</w:t>
      </w:r>
      <w:bookmarkEnd w:id="372"/>
    </w:p>
    <w:p w:rsidR="00922C36" w:rsidRDefault="00AE2BB7" w:rsidP="00922C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66D91" wp14:editId="5C86123D">
                <wp:simplePos x="0" y="0"/>
                <wp:positionH relativeFrom="column">
                  <wp:posOffset>1958975</wp:posOffset>
                </wp:positionH>
                <wp:positionV relativeFrom="paragraph">
                  <wp:posOffset>766445</wp:posOffset>
                </wp:positionV>
                <wp:extent cx="596900" cy="372745"/>
                <wp:effectExtent l="0" t="0" r="0" b="8255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66D91" id="_x0000_s1027" type="#_x0000_t202" style="position:absolute;left:0;text-align:left;margin-left:154.25pt;margin-top:60.35pt;width:47pt;height:29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/TBPwIAAGIEAAAOAAAAZHJzL2Uyb0RvYy54bWysVNtu2zAMfR+wfxD0vjjxcmmMOEWXrsOA&#10;7gK0+wBGlmNhkuhJSuzs60fJSZp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1E76A1B4" wp14:editId="48262D50">
            <wp:extent cx="5638800" cy="2505075"/>
            <wp:effectExtent l="19050" t="19050" r="19050" b="28575"/>
            <wp:docPr id="37" name="Picture 37" descr="Description: 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noProof/>
          <w:color w:val="000000"/>
          <w:sz w:val="32"/>
          <w:szCs w:val="32"/>
        </w:rPr>
      </w:pPr>
      <w:bookmarkStart w:id="373" w:name="_Toc53125718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และรายการที่จะทำการยืม</w:t>
      </w:r>
      <w:bookmarkEnd w:id="373"/>
    </w:p>
    <w:p w:rsidR="00AF044B" w:rsidRDefault="00AF044B" w:rsidP="00AF044B"/>
    <w:p w:rsidR="00BD221D" w:rsidRDefault="00BD221D" w:rsidP="00BD221D">
      <w:pPr>
        <w:ind w:left="720"/>
      </w:pPr>
      <w:r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D221D" w:rsidRDefault="00F61AD9" w:rsidP="00BD221D">
      <w:pPr>
        <w:ind w:left="720"/>
      </w:pPr>
      <w:r>
        <w:rPr>
          <w:rFonts w:hint="cs"/>
          <w:cs/>
        </w:rPr>
        <w:t xml:space="preserve">ซึ่งจะมีสถานะแบ่งออกเป็น </w:t>
      </w:r>
      <w:r>
        <w:t>3</w:t>
      </w:r>
      <w:r>
        <w:rPr>
          <w:rFonts w:hint="cs"/>
          <w:cs/>
        </w:rPr>
        <w:t xml:space="preserve"> สถานะ คือ ยืม คืนแล้ว และค้างส่ง ดัง</w:t>
      </w:r>
      <w:r w:rsidR="00BD221D">
        <w:rPr>
          <w:rFonts w:hint="cs"/>
          <w:cs/>
        </w:rPr>
        <w:t>ภาพที่ 4-4</w:t>
      </w:r>
    </w:p>
    <w:p w:rsidR="00BD221D" w:rsidRPr="00AF044B" w:rsidRDefault="00BD221D" w:rsidP="00AF044B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 wp14:anchorId="7BA5355E" wp14:editId="0BFD5927">
            <wp:extent cx="5638800" cy="2438400"/>
            <wp:effectExtent l="19050" t="19050" r="19050" b="19050"/>
            <wp:docPr id="38" name="Picture 38" descr="Description: 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4" w:name="_Toc53125718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หน้าจอมอดูลจัดการยืม คืน ส่วนของรายการที่ทำการยืมเสร็จสิ้น</w:t>
      </w:r>
      <w:bookmarkEnd w:id="374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การคืน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 ก็จะแสดงรายการที่จะทำการคืนดังภาพที่ 4-</w:t>
      </w:r>
      <w:r w:rsidR="00BC40E0">
        <w:t>5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หลังจากนั้นก็กดยืนยันเพื่อทำการยืนยันการทำรายการหลังจากนั้นก็จะแสดงรายการที่ตารางดังภาพที่ </w:t>
      </w:r>
      <w:r>
        <w:t>4-</w:t>
      </w:r>
      <w:r w:rsidR="00BC40E0">
        <w:t>6</w:t>
      </w:r>
    </w:p>
    <w:p w:rsidR="00922C36" w:rsidRDefault="00AE2BB7" w:rsidP="00922C36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E6966D" wp14:editId="48259011">
                <wp:simplePos x="0" y="0"/>
                <wp:positionH relativeFrom="column">
                  <wp:posOffset>1959610</wp:posOffset>
                </wp:positionH>
                <wp:positionV relativeFrom="paragraph">
                  <wp:posOffset>2190115</wp:posOffset>
                </wp:positionV>
                <wp:extent cx="596900" cy="372745"/>
                <wp:effectExtent l="0" t="0" r="0" b="825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883" w:rsidRPr="00AE2BB7" w:rsidRDefault="00126883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66D" id="_x0000_s1028" type="#_x0000_t202" style="position:absolute;left:0;text-align:left;margin-left:154.3pt;margin-top:172.45pt;width:47pt;height:29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NLPwIAAGIEAAAOAAAAZHJzL2Uyb0RvYy54bWysVNtu2zAMfR+wfxD0vjjxcmmMOEWXrsOA&#10;7gK0+wBGlmNhkuhJSuzs60vJSZZ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" fillcolor="#e5b8b7 [1301]" stroked="f">
                <v:textbox>
                  <w:txbxContent>
                    <w:p w:rsidR="00126883" w:rsidRPr="00AE2BB7" w:rsidRDefault="00126883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414A60E" wp14:editId="073344AD">
            <wp:extent cx="5629275" cy="3551275"/>
            <wp:effectExtent l="19050" t="19050" r="9525" b="11430"/>
            <wp:docPr id="39" name="Picture 39" descr="Description: 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12" cy="35552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5" w:name="_Toc53125718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หน้าจอมอดูลจัดการยืม คืน ส่วนของรายการที่จะทำการคืน</w:t>
      </w:r>
      <w:bookmarkEnd w:id="375"/>
    </w:p>
    <w:p w:rsidR="00922C36" w:rsidRDefault="00922C36" w:rsidP="00922C36">
      <w:pPr>
        <w:jc w:val="center"/>
      </w:pPr>
      <w:r>
        <w:br/>
      </w:r>
      <w:r w:rsidR="00C165B6">
        <w:rPr>
          <w:noProof/>
        </w:rPr>
        <w:drawing>
          <wp:inline distT="0" distB="0" distL="0" distR="0">
            <wp:extent cx="5638800" cy="2562225"/>
            <wp:effectExtent l="19050" t="19050" r="19050" b="28575"/>
            <wp:docPr id="40" name="Picture 40" descr="Description: 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ription: 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6" w:name="_Toc53125718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ส่วนของรายการที่ทำการคืนเสร็จสิ้น</w:t>
      </w:r>
      <w:bookmarkEnd w:id="376"/>
    </w:p>
    <w:p w:rsidR="00922C36" w:rsidRDefault="00922C36" w:rsidP="00922C36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เป็นมอดูลที่จัดการเรื่องการค้นหา</w:t>
      </w:r>
      <w:r w:rsidRPr="00F61AD9">
        <w:rPr>
          <w:rFonts w:hint="cs"/>
          <w:color w:val="000000" w:themeColor="text1"/>
          <w:cs/>
        </w:rPr>
        <w:tab/>
        <w:t>และแสดงรายการข้อมูลที่สามารถทำการยืมได้โดยแบ่งเป็น 3</w:t>
      </w:r>
    </w:p>
    <w:p w:rsidR="00F61AD9" w:rsidRPr="00F61AD9" w:rsidRDefault="00922C36" w:rsidP="00922C36">
      <w:pPr>
        <w:rPr>
          <w:color w:val="000000" w:themeColor="text1"/>
          <w:cs/>
        </w:rPr>
      </w:pPr>
      <w:r w:rsidRPr="00F61AD9">
        <w:rPr>
          <w:rFonts w:hint="cs"/>
          <w:color w:val="000000" w:themeColor="text1"/>
          <w:cs/>
        </w:rPr>
        <w:t>ประเภท คือ หนังสือ วารสาร โสตทัศนวัสดุ โดยรายละเอียดการแสดงรายการปรากฏในภาพที่ 4-7</w:t>
      </w:r>
      <w:r w:rsidR="00F61AD9" w:rsidRPr="00F61AD9">
        <w:rPr>
          <w:color w:val="000000" w:themeColor="text1"/>
        </w:rPr>
        <w:t xml:space="preserve"> </w:t>
      </w:r>
      <w:r w:rsidR="00F61AD9" w:rsidRPr="00F61AD9">
        <w:rPr>
          <w:rFonts w:hint="cs"/>
          <w:color w:val="000000" w:themeColor="text1"/>
          <w:cs/>
        </w:rPr>
        <w:t xml:space="preserve">โดยจะมีสถานะบอกว่าหนังสือนั้นถูกยืมหรือไม่ โดยสถานะมี </w:t>
      </w:r>
      <w:r w:rsidR="00F61AD9" w:rsidRPr="00F61AD9">
        <w:rPr>
          <w:color w:val="000000" w:themeColor="text1"/>
        </w:rPr>
        <w:t xml:space="preserve">2 </w:t>
      </w:r>
      <w:r w:rsidR="00F61AD9" w:rsidRPr="00F61AD9">
        <w:rPr>
          <w:rFonts w:hint="cs"/>
          <w:color w:val="000000" w:themeColor="text1"/>
          <w:cs/>
        </w:rPr>
        <w:t>สถานะ คือ ว่าง และถูกยืม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0375"/>
            <wp:effectExtent l="19050" t="19050" r="28575" b="28575"/>
            <wp:docPr id="41" name="Picture 41" descr="Description: 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7" w:name="_Toc53125719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จอมอดูลการค้นหารายการ</w:t>
      </w:r>
      <w:bookmarkEnd w:id="377"/>
    </w:p>
    <w:p w:rsidR="00922C36" w:rsidRDefault="00922C36" w:rsidP="00922C36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366"/>
      <w:bookmarkEnd w:id="367"/>
      <w:bookmarkEnd w:id="368"/>
      <w:bookmarkEnd w:id="369"/>
      <w:bookmarkEnd w:id="370"/>
      <w:r>
        <w:rPr>
          <w:rFonts w:hint="cs"/>
          <w:cs/>
        </w:rPr>
        <w:t>การจัดการข้อมูลพื้นฐาน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922C36" w:rsidRPr="00FE6B4E" w:rsidRDefault="00922C36" w:rsidP="00922C36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รวมถึงการจัดการข้อมูลตัวเลือกต่างๆ หากขาดการทำงานในส่วนของมอดูการจัดการข้อมูลพื้นฐานนี้ ระบบก็ไม่สามารถดำเนินการทำงานต่างๆในระบบได้</w:t>
      </w:r>
    </w:p>
    <w:p w:rsidR="00922C36" w:rsidRDefault="00922C36" w:rsidP="00922C36">
      <w:pPr>
        <w:pStyle w:val="4"/>
      </w:pPr>
      <w:r>
        <w:rPr>
          <w:rFonts w:hint="cs"/>
          <w:cs/>
        </w:rPr>
        <w:t>จัดการโสตทัศนวัสดุ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922C36" w:rsidRPr="00F61AD9" w:rsidRDefault="00922C36" w:rsidP="00922C36">
      <w:pPr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โดยหน้านี้จะช่วยจัดการการเพิ่ม ลบ และแก้ไขข้อมูลของโสตทัศนวัสดุดังปรากฏในภาพที่</w:t>
      </w:r>
      <w:r w:rsidRPr="00F61AD9">
        <w:rPr>
          <w:color w:val="000000" w:themeColor="text1"/>
        </w:rPr>
        <w:t xml:space="preserve"> 4-8</w:t>
      </w:r>
    </w:p>
    <w:p w:rsidR="00F61AD9" w:rsidRPr="00F61AD9" w:rsidRDefault="00F61AD9" w:rsidP="00922C36">
      <w:pPr>
        <w:rPr>
          <w:color w:val="000000" w:themeColor="text1"/>
        </w:rPr>
      </w:pPr>
      <w:r w:rsidRPr="00F61AD9">
        <w:rPr>
          <w:color w:val="000000" w:themeColor="text1"/>
          <w:cs/>
        </w:rPr>
        <w:t>โดยการ</w:t>
      </w:r>
      <w:r w:rsidRPr="00F61AD9">
        <w:rPr>
          <w:rFonts w:hint="cs"/>
          <w:color w:val="000000" w:themeColor="text1"/>
          <w:cs/>
        </w:rPr>
        <w:t>เพิ่มจะต้องกรอกฟอร์มในส่วนของเพิ่มรายการโสตทัศนวัสดุ โดยจะแบ่งเป็น โสตฯใหม่ และโสตฯเก่า</w:t>
      </w:r>
    </w:p>
    <w:p w:rsidR="00F61AD9" w:rsidRPr="00F61AD9" w:rsidRDefault="00F61AD9" w:rsidP="00922C36">
      <w:pPr>
        <w:rPr>
          <w:color w:val="000000" w:themeColor="text1"/>
          <w:cs/>
        </w:rPr>
      </w:pPr>
      <w:r w:rsidRPr="00F61AD9">
        <w:rPr>
          <w:color w:val="000000" w:themeColor="text1"/>
          <w:cs/>
        </w:rPr>
        <w:t>และในส่วนของ</w:t>
      </w:r>
      <w:r w:rsidRPr="00F61AD9">
        <w:rPr>
          <w:rFonts w:hint="cs"/>
          <w:color w:val="000000" w:themeColor="text1"/>
          <w:cs/>
        </w:rPr>
        <w:t>รายการของโสตทัศนวัสดุนั้นก็จะเป็นตารางแสดรายการของโสตทัศนวัสดุ</w:t>
      </w:r>
    </w:p>
    <w:p w:rsidR="00922C36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495290" cy="2809875"/>
            <wp:effectExtent l="19050" t="19050" r="10160" b="28575"/>
            <wp:docPr id="42" name="Picture 42" descr="Description: 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ription: 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66" cy="28143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Default="00AF044B" w:rsidP="00BC40E0">
      <w:pPr>
        <w:pStyle w:val="a3"/>
        <w:jc w:val="center"/>
        <w:rPr>
          <w:rFonts w:eastAsia="Malgun Gothic"/>
        </w:rPr>
      </w:pPr>
      <w:bookmarkStart w:id="378" w:name="_Toc53125719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หน้าจัดการโสตทัศนวัสดุ</w:t>
      </w:r>
      <w:bookmarkEnd w:id="378"/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จัดการผู้แต่ง</w:t>
      </w:r>
    </w:p>
    <w:p w:rsidR="00922C36" w:rsidRPr="00232BA2" w:rsidRDefault="00922C36" w:rsidP="00922C36">
      <w:pPr>
        <w:rPr>
          <w:color w:val="000000" w:themeColor="text1"/>
        </w:rPr>
      </w:pPr>
      <w:r>
        <w:tab/>
      </w: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 w:rsidRPr="00232BA2">
        <w:rPr>
          <w:color w:val="000000" w:themeColor="text1"/>
        </w:rPr>
        <w:t xml:space="preserve"> 4-9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เพิ่มจะต้องกรอกฟอร์มในส่วนของเพิ่มรายการผู้แต่ง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รายการของผู้แต่งนั้นก็จะเป็นตารางแสดรายการของผู้แต่ง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257210" cy="2870791"/>
            <wp:effectExtent l="19050" t="19050" r="19685" b="25400"/>
            <wp:docPr id="43" name="Picture 43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93" cy="28757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79" w:name="_Toc53125719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หน้าจัดการผู้แต่ง</w:t>
      </w:r>
      <w:bookmarkEnd w:id="379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 w:rsidRPr="00232BA2">
        <w:rPr>
          <w:color w:val="000000" w:themeColor="text1"/>
        </w:rPr>
        <w:t xml:space="preserve"> 4-10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เพิ่มจะต้องกรอกฟอร์มในส่วนของเพิ่มรายการสำนักพิมพ์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รายการของสำนักพิมพ์นั้นก็จะเป็นตารางแสดรายการของสำนักพิมพ์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29275" cy="2902689"/>
            <wp:effectExtent l="19050" t="19050" r="9525" b="12065"/>
            <wp:docPr id="44" name="Picture 44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46" cy="29043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0" w:name="_Toc53125719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หน้าจัดการสำนักพิมพ์</w:t>
      </w:r>
      <w:bookmarkEnd w:id="380"/>
    </w:p>
    <w:p w:rsidR="00922C36" w:rsidRDefault="00922C36" w:rsidP="00922C36">
      <w:pPr>
        <w:jc w:val="center"/>
        <w:rPr>
          <w:cs/>
        </w:rPr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r>
        <w:rPr>
          <w:rFonts w:hint="cs"/>
          <w:cs/>
        </w:rPr>
        <w:tab/>
        <w:t xml:space="preserve"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โดยการทำงานหน้านี้จะเป็นหน้าที่ของบรรณารักษ์ที่จะต้องลงทะเบียนให้กับพนักงานที่ต้องการใช้ระบบ โดยการทำงานของหน้านี้จะประกอบไปด้วย 2 ส่วน คือ </w:t>
      </w:r>
    </w:p>
    <w:p w:rsidR="00922C36" w:rsidRDefault="00922C36" w:rsidP="00922C3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922C36" w:rsidRDefault="00922C36" w:rsidP="00922C36">
      <w:pPr>
        <w:ind w:firstLine="720"/>
      </w:pPr>
    </w:p>
    <w:p w:rsidR="00922C36" w:rsidRDefault="00C165B6" w:rsidP="00922C36">
      <w:r>
        <w:rPr>
          <w:noProof/>
        </w:rPr>
        <w:lastRenderedPageBreak/>
        <w:drawing>
          <wp:inline distT="0" distB="0" distL="0" distR="0">
            <wp:extent cx="5638800" cy="1419225"/>
            <wp:effectExtent l="19050" t="19050" r="19050" b="28575"/>
            <wp:docPr id="45" name="Picture 45" descr="Description: 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ription: 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1" w:name="_Toc53125719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หน้าจัดการผู้ใช้งานส่วนของการเพิ่มผู้ใช้งาน</w:t>
      </w:r>
      <w:bookmarkEnd w:id="381"/>
    </w:p>
    <w:p w:rsidR="00BC40E0" w:rsidRPr="00BC40E0" w:rsidRDefault="00BC40E0" w:rsidP="00BC40E0"/>
    <w:p w:rsidR="00922C36" w:rsidRDefault="00922C36" w:rsidP="00922C36">
      <w:pPr>
        <w:ind w:firstLine="720"/>
      </w:pPr>
      <w:r>
        <w:rPr>
          <w:rFonts w:hint="cs"/>
          <w:cs/>
        </w:rPr>
        <w:t>2 รายการผู้ใช้งาน</w:t>
      </w:r>
    </w:p>
    <w:p w:rsidR="00922C36" w:rsidRDefault="00922C36" w:rsidP="00922C36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922C36" w:rsidRDefault="00922C36" w:rsidP="00922C36">
      <w:r>
        <w:rPr>
          <w:rFonts w:hint="cs"/>
          <w:cs/>
        </w:rPr>
        <w:t>การลบ และแก้ไขข้อมูล โดยหน้าจอส่วนนี้จะปรากฏดังภาพที่ 4-12</w:t>
      </w:r>
      <w:r w:rsidR="00232BA2">
        <w:t xml:space="preserve"> </w:t>
      </w:r>
      <w:r w:rsidR="00232BA2">
        <w:rPr>
          <w:rFonts w:hint="cs"/>
          <w:cs/>
        </w:rPr>
        <w:t xml:space="preserve">ซึ่งตารางจะประกอบไปด้วย </w:t>
      </w:r>
      <w:r w:rsidR="00232BA2">
        <w:t>6</w:t>
      </w:r>
      <w:r w:rsidR="00232BA2">
        <w:rPr>
          <w:rFonts w:hint="cs"/>
          <w:cs/>
        </w:rPr>
        <w:t xml:space="preserve"> คอลัม</w:t>
      </w:r>
    </w:p>
    <w:p w:rsidR="00232BA2" w:rsidRPr="00232BA2" w:rsidRDefault="00232BA2" w:rsidP="00922C36">
      <w:pPr>
        <w:rPr>
          <w:cs/>
        </w:rPr>
      </w:pPr>
      <w:r>
        <w:rPr>
          <w:rFonts w:hint="cs"/>
          <w:cs/>
        </w:rPr>
        <w:t>โดย คอลัมแรกคือ ลำดับ รหัสพนักงาน ชื่อ</w:t>
      </w:r>
      <w:r>
        <w:t>-</w:t>
      </w:r>
      <w:r>
        <w:rPr>
          <w:rFonts w:hint="cs"/>
          <w:cs/>
        </w:rPr>
        <w:t xml:space="preserve">นามสกุล ตำแหน่ง </w:t>
      </w:r>
      <w:r>
        <w:t xml:space="preserve">password </w:t>
      </w:r>
      <w:r>
        <w:rPr>
          <w:rFonts w:hint="cs"/>
          <w:cs/>
        </w:rPr>
        <w:t>ตัวดำเนินการ ตามลำดับ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4057650"/>
            <wp:effectExtent l="19050" t="19050" r="28575" b="19050"/>
            <wp:docPr id="46" name="Picture 46" descr="Description: 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2" w:name="_Toc53125719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หน้าจัดการผู้ใช้งานส่วนของการแสดงรายการ</w:t>
      </w:r>
      <w:bookmarkEnd w:id="382"/>
    </w:p>
    <w:p w:rsidR="00922C36" w:rsidRDefault="00922C36" w:rsidP="00922C36">
      <w:pPr>
        <w:pStyle w:val="4"/>
      </w:pPr>
      <w:r>
        <w:rPr>
          <w:cs/>
        </w:rPr>
        <w:br w:type="page"/>
      </w:r>
      <w:r>
        <w:rPr>
          <w:rFonts w:hint="cs"/>
          <w:cs/>
        </w:rPr>
        <w:lastRenderedPageBreak/>
        <w:t>จัดการบาร์โค้ด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922C36" w:rsidRDefault="00922C36" w:rsidP="00922C36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922C36" w:rsidRDefault="00922C36" w:rsidP="00922C36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581650" cy="2828925"/>
            <wp:effectExtent l="19050" t="19050" r="19050" b="28575"/>
            <wp:docPr id="47" name="Picture 47" descr="Description: 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3" w:name="_Toc53125719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หน้าจัดการบาร์โค้ดส่วนเลือกบาร์โค้ด</w:t>
      </w:r>
      <w:bookmarkEnd w:id="383"/>
    </w:p>
    <w:p w:rsidR="00922C36" w:rsidRDefault="00C165B6" w:rsidP="00D67B64">
      <w:pPr>
        <w:jc w:val="center"/>
        <w:rPr>
          <w:rStyle w:val="Char0"/>
        </w:rPr>
      </w:pPr>
      <w:r>
        <w:rPr>
          <w:noProof/>
        </w:rPr>
        <w:drawing>
          <wp:inline distT="0" distB="0" distL="0" distR="0">
            <wp:extent cx="5638800" cy="2447925"/>
            <wp:effectExtent l="0" t="0" r="0" b="9525"/>
            <wp:docPr id="48" name="Picture 48" descr="Description: 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ription: 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4" w:name="_Toc53125719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หน้าจัดการบาร์โค้ดส่วนการแสดงรูปแบบบาร์โค้ด</w:t>
      </w:r>
      <w:bookmarkEnd w:id="384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305050"/>
            <wp:effectExtent l="19050" t="19050" r="19050" b="19050"/>
            <wp:docPr id="49" name="Picture 49" descr="Description: 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5" w:name="_Toc53125719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</w:t>
      </w:r>
      <w:r w:rsidRPr="0099009C">
        <w:rPr>
          <w:i w:val="0"/>
          <w:iCs w:val="0"/>
          <w:color w:val="000000"/>
          <w:sz w:val="32"/>
          <w:szCs w:val="32"/>
        </w:rPr>
        <w:t>Print preview</w:t>
      </w:r>
      <w:bookmarkEnd w:id="385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จัดการรูปภาพโฆษณา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ในหน้านี้จะเป็นการอัปโหลดรูปภาพ โดยการทำงานจะเป็น 2 ส่วนคือการนำเข้ารูปภาพ และการ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แสดงรายการรูปภาพดังภาพที่ 4-16 เพื่อไปใช้ในการแสดงภาพหน้าโฮมเพจดังภาพที่ 4-17</w:t>
      </w:r>
      <w:r w:rsidR="00232BA2" w:rsidRPr="00232BA2">
        <w:rPr>
          <w:color w:val="000000" w:themeColor="text1"/>
        </w:rPr>
        <w:t xml:space="preserve"> </w:t>
      </w:r>
    </w:p>
    <w:p w:rsidR="00232BA2" w:rsidRPr="00232BA2" w:rsidRDefault="00232BA2" w:rsidP="00922C36">
      <w:pPr>
        <w:rPr>
          <w:color w:val="000000" w:themeColor="text1"/>
          <w:cs/>
        </w:rPr>
      </w:pPr>
      <w:r w:rsidRPr="00232BA2">
        <w:rPr>
          <w:rFonts w:hint="cs"/>
          <w:color w:val="000000" w:themeColor="text1"/>
          <w:cs/>
        </w:rPr>
        <w:t xml:space="preserve">โดยการนำเข้ารูปภาพนั้นจะทำในส่วนของการนำเข้ารูปภาพโดยคลิกที่ </w:t>
      </w:r>
      <w:r w:rsidRPr="00232BA2">
        <w:rPr>
          <w:color w:val="000000" w:themeColor="text1"/>
        </w:rPr>
        <w:t>Browse</w:t>
      </w:r>
      <w:r w:rsidRPr="00232BA2">
        <w:rPr>
          <w:rFonts w:hint="cs"/>
          <w:color w:val="000000" w:themeColor="text1"/>
          <w:cs/>
        </w:rPr>
        <w:t xml:space="preserve"> เพื่อเลือกไฟล์ภาพที่เราจะนำเข้า</w:t>
      </w:r>
      <w:r w:rsidRPr="00232BA2">
        <w:rPr>
          <w:color w:val="000000" w:themeColor="text1"/>
        </w:rPr>
        <w:t xml:space="preserve"> </w:t>
      </w:r>
      <w:r w:rsidRPr="00232BA2">
        <w:rPr>
          <w:rFonts w:hint="cs"/>
          <w:color w:val="000000" w:themeColor="text1"/>
          <w:cs/>
        </w:rPr>
        <w:t xml:space="preserve">และกดปุ่ม </w:t>
      </w:r>
      <w:r w:rsidRPr="00232BA2">
        <w:rPr>
          <w:color w:val="000000" w:themeColor="text1"/>
        </w:rPr>
        <w:t xml:space="preserve">upload </w:t>
      </w:r>
      <w:r w:rsidRPr="00232BA2">
        <w:rPr>
          <w:rFonts w:hint="cs"/>
          <w:color w:val="000000" w:themeColor="text1"/>
          <w:cs/>
        </w:rPr>
        <w:t xml:space="preserve">เพื่อทำการนำเข้ารูปภาพ 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9900"/>
            <wp:effectExtent l="19050" t="19050" r="28575" b="19050"/>
            <wp:docPr id="50" name="Picture 50" descr="Description: 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ription: 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6" w:name="_Toc53125719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หน้าจัดการรูปภาพโฆษณา</w:t>
      </w:r>
      <w:bookmarkEnd w:id="386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00400"/>
            <wp:effectExtent l="19050" t="19050" r="19050" b="19050"/>
            <wp:docPr id="51" name="Picture 51" descr="Description: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7" w:name="_Toc53125720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การแสดงภาพหน้าโฮมเพจ</w:t>
      </w:r>
      <w:bookmarkEnd w:id="387"/>
    </w:p>
    <w:p w:rsidR="00922C36" w:rsidRDefault="00922C36" w:rsidP="00922C36">
      <w:r>
        <w:rPr>
          <w:rFonts w:hint="cs"/>
          <w:cs/>
        </w:rPr>
        <w:tab/>
        <w:t xml:space="preserve">ในส่วนของการแสดงภาพหน้าโฮมเพจนั้น </w:t>
      </w:r>
      <w:r w:rsidR="00232BA2">
        <w:rPr>
          <w:rFonts w:hint="cs"/>
          <w:cs/>
        </w:rPr>
        <w:t>จะเป็นการแสดงการแสดงภาพข่าวสาร และกิจกรรมต่างๆภายในองค์กร โดย</w:t>
      </w:r>
      <w:r>
        <w:rPr>
          <w:rFonts w:hint="cs"/>
          <w:cs/>
        </w:rPr>
        <w:t xml:space="preserve">บรรณรักษ์สามารถกดปุ่มรูปภาพด้านขวาล่างเพื่อที่จะเลือกรูปภาพที่จะใช้แสดง </w:t>
      </w:r>
      <w:r w:rsidR="00232BA2">
        <w:rPr>
          <w:rFonts w:hint="cs"/>
          <w:cs/>
        </w:rPr>
        <w:t>หากต้องการยกเลิกการแสดงก็ทำการเลือกภาพที่แสดงอยู่ และกดปุ่มยืนยัน</w:t>
      </w:r>
      <w:r>
        <w:rPr>
          <w:rFonts w:hint="cs"/>
          <w:cs/>
        </w:rPr>
        <w:t>ดัง</w:t>
      </w:r>
      <w:r w:rsidR="00232BA2">
        <w:rPr>
          <w:rFonts w:hint="cs"/>
          <w:cs/>
        </w:rPr>
        <w:t>แสดงใน</w:t>
      </w:r>
      <w:r>
        <w:rPr>
          <w:rFonts w:hint="cs"/>
          <w:cs/>
        </w:rPr>
        <w:t>ภาพที่ 4-18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400425"/>
            <wp:effectExtent l="19050" t="19050" r="28575" b="28575"/>
            <wp:docPr id="52" name="Picture 52" descr="Description: 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ription: 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8" w:name="_Toc53125720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การเลือกรูปภาพที่จะแสดง หรือยกเลิกการแสดงหน้าโฮมเพจ</w:t>
      </w:r>
      <w:bookmarkEnd w:id="388"/>
    </w:p>
    <w:p w:rsidR="00922C36" w:rsidRDefault="00922C36" w:rsidP="00922C3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 และวิเคราะห์ข้อมูลต่างๆ ออกมาในรูปแบบรายงานต่างๆเพื่อประกอบการ</w:t>
      </w:r>
    </w:p>
    <w:p w:rsidR="00922C36" w:rsidRPr="009806C8" w:rsidRDefault="00922C36" w:rsidP="00922C36">
      <w:pPr>
        <w:rPr>
          <w:cs/>
        </w:rPr>
      </w:pPr>
      <w:r>
        <w:rPr>
          <w:rFonts w:hint="cs"/>
          <w:cs/>
        </w:rPr>
        <w:t>ตัดสินใจ โดยการนำออกรายงานจะเป็นรูปแบบ</w:t>
      </w:r>
      <w:r>
        <w:t xml:space="preserve">excel </w:t>
      </w:r>
      <w:r>
        <w:rPr>
          <w:rFonts w:hint="cs"/>
          <w:cs/>
        </w:rPr>
        <w:t>ตัวอย่างรายงานต่างๆจะประกอบไปด้วย</w:t>
      </w:r>
    </w:p>
    <w:p w:rsidR="00922C36" w:rsidRDefault="00922C36" w:rsidP="00922C36">
      <w:pPr>
        <w:pStyle w:val="4"/>
      </w:pPr>
      <w:r>
        <w:rPr>
          <w:rFonts w:hint="cs"/>
          <w:cs/>
        </w:rPr>
        <w:t>รายงานค้างส่ง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เวลาการคืน โดยหน้ารายงานค้างส่</w:t>
      </w:r>
      <w:r w:rsidR="003C5F50" w:rsidRPr="00232BA2">
        <w:rPr>
          <w:rFonts w:hint="cs"/>
          <w:color w:val="000000" w:themeColor="text1"/>
          <w:cs/>
        </w:rPr>
        <w:t>งมีรายละเอียดดังปรากฏภาพที่ 4-19</w:t>
      </w:r>
    </w:p>
    <w:p w:rsidR="00232BA2" w:rsidRP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232BA2">
        <w:rPr>
          <w:color w:val="000000" w:themeColor="text1"/>
        </w:rPr>
        <w:t xml:space="preserve">12-10-2018 </w:t>
      </w:r>
      <w:r w:rsidRPr="00232BA2">
        <w:rPr>
          <w:rFonts w:hint="cs"/>
          <w:color w:val="000000" w:themeColor="text1"/>
          <w:cs/>
        </w:rPr>
        <w:t xml:space="preserve">ถึง </w:t>
      </w:r>
      <w:r w:rsidRPr="00232BA2">
        <w:rPr>
          <w:color w:val="000000" w:themeColor="text1"/>
        </w:rPr>
        <w:t>12-11-2018</w:t>
      </w:r>
    </w:p>
    <w:p w:rsid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922C36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เลขเรียกหนังสือ ชื่อหนังสือ วันที่ต้องคืน</w:t>
      </w:r>
    </w:p>
    <w:p w:rsidR="00562972" w:rsidRPr="00562972" w:rsidRDefault="00562972" w:rsidP="00922C36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และในแถวต่อไปก็จะเป็นรายการที่มีการค้างส่งต่างๆ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3057525"/>
            <wp:effectExtent l="19050" t="19050" r="19050" b="28575"/>
            <wp:docPr id="53" name="Picture 53" descr="Description: 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Pr="00562972" w:rsidRDefault="00B6406E" w:rsidP="00562972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9" w:name="_Toc53125720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หน้ารายงานค้างส่ง</w:t>
      </w:r>
      <w:bookmarkEnd w:id="389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รายงานบุคคลที่ค้างส่งมากที่สุด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รายงานบุคคลที่ค้างส่งมากที่สุดเป็นรายงานเกี่ยวกับพนักงานที่มีจำนวนครั้งการค้างส่งมากที่สุด </w:t>
      </w:r>
    </w:p>
    <w:p w:rsidR="00922C36" w:rsidRPr="0056297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232BA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ดังปรากฏภาพที</w:t>
      </w:r>
      <w:r w:rsidR="003C5F50" w:rsidRPr="00562972">
        <w:rPr>
          <w:rFonts w:hint="cs"/>
          <w:color w:val="000000" w:themeColor="text1"/>
          <w:cs/>
        </w:rPr>
        <w:t>่ 4-20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="00232BA2" w:rsidRPr="00562972">
        <w:rPr>
          <w:color w:val="000000" w:themeColor="text1"/>
        </w:rPr>
        <w:t xml:space="preserve">12-10-2018 </w:t>
      </w:r>
      <w:r w:rsidR="00232BA2" w:rsidRPr="00562972">
        <w:rPr>
          <w:rFonts w:hint="cs"/>
          <w:color w:val="000000" w:themeColor="text1"/>
          <w:cs/>
        </w:rPr>
        <w:t xml:space="preserve">ถึง </w:t>
      </w:r>
      <w:r w:rsidR="00232BA2" w:rsidRPr="00562972">
        <w:rPr>
          <w:color w:val="000000" w:themeColor="text1"/>
        </w:rPr>
        <w:t>12-11-2018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  <w:r>
        <w:rPr>
          <w:rFonts w:hint="cs"/>
          <w:color w:val="000000" w:themeColor="text1"/>
          <w:cs/>
        </w:rPr>
        <w:t>มากที่สุด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จะมีสี่คอลัม คือ ลำดับ รหัสพนักงาน ชื่อและนามสกุล จำนวน(จำนวนที่มีการค้างส่ง)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และในแถวต่อไปก็จะเป็นรายการผู้ที่มีการค้างส่งมากที่สุดสิบลำดับของช่วงเวลานั้น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2762250"/>
            <wp:effectExtent l="19050" t="19050" r="19050" b="19050"/>
            <wp:docPr id="54" name="Picture 54" descr="Description: 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62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40E0" w:rsidRDefault="00B6406E" w:rsidP="00232BA2">
      <w:pPr>
        <w:pStyle w:val="a3"/>
        <w:jc w:val="center"/>
        <w:rPr>
          <w:cs/>
        </w:rPr>
      </w:pPr>
      <w:bookmarkStart w:id="390" w:name="_Toc53125720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หน้ารายงานบุคคลที่ค้างส่งมากที่สุด</w:t>
      </w:r>
      <w:bookmarkEnd w:id="390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รายงานค่าปรับที่ค้างชำระ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562972" w:rsidRDefault="00922C36" w:rsidP="00562972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โดยหน้ารายงานค่าปรับที่ค้</w:t>
      </w:r>
      <w:r w:rsidR="003C5F50" w:rsidRPr="00562972">
        <w:rPr>
          <w:rFonts w:hint="cs"/>
          <w:color w:val="000000" w:themeColor="text1"/>
          <w:cs/>
        </w:rPr>
        <w:t>างชำระมีรายละเอียดดังภาพที่ 4-21</w:t>
      </w:r>
      <w:r w:rsidR="00562972" w:rsidRPr="00562972">
        <w:rPr>
          <w:rFonts w:hint="cs"/>
          <w:color w:val="000000" w:themeColor="text1"/>
          <w:cs/>
        </w:rPr>
        <w:t xml:space="preserve"> </w:t>
      </w:r>
      <w:r w:rsidR="00562972">
        <w:rPr>
          <w:rFonts w:hint="cs"/>
          <w:color w:val="000000" w:themeColor="text1"/>
          <w:cs/>
        </w:rPr>
        <w:t>โดย</w:t>
      </w:r>
      <w:r w:rsidR="00562972" w:rsidRPr="00562972">
        <w:rPr>
          <w:rFonts w:hint="cs"/>
          <w:color w:val="000000" w:themeColor="text1"/>
          <w:cs/>
        </w:rPr>
        <w:t xml:space="preserve">ในส่วนแรกจะต้องเลือกช่วงเวลาที่เราจะนำออกรายงาน เช่น </w:t>
      </w:r>
      <w:r w:rsidR="00562972" w:rsidRPr="00562972">
        <w:rPr>
          <w:color w:val="000000" w:themeColor="text1"/>
        </w:rPr>
        <w:t xml:space="preserve">12-10-2018 </w:t>
      </w:r>
      <w:r w:rsidR="00562972" w:rsidRPr="00562972">
        <w:rPr>
          <w:rFonts w:hint="cs"/>
          <w:color w:val="000000" w:themeColor="text1"/>
          <w:cs/>
        </w:rPr>
        <w:t xml:space="preserve">ถึง </w:t>
      </w:r>
      <w:r w:rsidR="00562972" w:rsidRPr="00562972">
        <w:rPr>
          <w:color w:val="000000" w:themeColor="text1"/>
        </w:rPr>
        <w:t>12-11-2018</w:t>
      </w:r>
      <w:r w:rsidR="00562972" w:rsidRPr="00562972">
        <w:rPr>
          <w:rFonts w:hint="cs"/>
          <w:color w:val="000000" w:themeColor="text1"/>
          <w:cs/>
        </w:rPr>
        <w:t xml:space="preserve"> หลังจากนั้นก็กดปุ่มยืนยัน ก็จะเป็นการนำออกรายงานตามช่วงเวลาที่กำหนด</w:t>
      </w:r>
      <w:r w:rsidR="00A96B34">
        <w:rPr>
          <w:rFonts w:hint="cs"/>
          <w:color w:val="000000" w:themeColor="text1"/>
          <w:cs/>
        </w:rPr>
        <w:t xml:space="preserve"> และ</w:t>
      </w:r>
      <w:r w:rsidR="00562972">
        <w:rPr>
          <w:color w:val="000000" w:themeColor="text1"/>
          <w:cs/>
        </w:rPr>
        <w:t>ในส่วนที่สอง</w:t>
      </w:r>
      <w:r w:rsidR="00562972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562972">
        <w:rPr>
          <w:color w:val="000000" w:themeColor="text1"/>
        </w:rPr>
        <w:t xml:space="preserve">3 </w:t>
      </w:r>
      <w:r w:rsidR="00562972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 xml:space="preserve">สาม จะมีเจ็ดคอลัม คือ ลำดับ รหัสพนักงาน ชื่อและนามสกุล เลขเรียกหนังสือ </w:t>
      </w:r>
      <w:r w:rsidR="00A96B34">
        <w:rPr>
          <w:rFonts w:hint="cs"/>
          <w:color w:val="000000" w:themeColor="text1"/>
          <w:cs/>
        </w:rPr>
        <w:t>ค่าปรับ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</w:t>
      </w:r>
      <w:r w:rsidR="00A96B34">
        <w:rPr>
          <w:rFonts w:hint="cs"/>
          <w:color w:val="000000" w:themeColor="text1"/>
          <w:cs/>
        </w:rPr>
        <w:t>จะเป็นรายการค่าปรับของพนักงาน ซึ่งจะมีแถวที่สรุปค่าปรับของพนักงานนั่นก็คือคอลัมรวม และสรุปค่าปรับทั้งหมดของช่วงเวลาที่เราได้เลือกนั่นก็คือ รวมสุทธิ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8793" cy="2828925"/>
            <wp:effectExtent l="19050" t="19050" r="10160" b="9525"/>
            <wp:docPr id="55" name="Picture 55" descr="Description: 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ription: 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50" cy="2830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91" w:name="_Toc53125720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หน้ารายงานค่าปรับที่ค้างชำระ</w:t>
      </w:r>
      <w:bookmarkEnd w:id="391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 xml:space="preserve">รายงานการปฏิบัติหน้าที่ของบรรณารักษ์ 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ในหน้านี้จะเป็นรายงานการปฏิงานของบรรณารักษ์ว่าทำการยืม คืน รายการอะไร ให้กับพนักงาน</w:t>
      </w:r>
    </w:p>
    <w:p w:rsidR="00922C36" w:rsidRDefault="00922C36" w:rsidP="00922C36">
      <w:r>
        <w:rPr>
          <w:rFonts w:hint="cs"/>
          <w:cs/>
        </w:rPr>
        <w:t>คนใด โดยรายละเอียดต่างๆหน้ารายงานการปฏิบัติหน้าที่ขอ</w:t>
      </w:r>
      <w:r w:rsidR="003C5F50">
        <w:rPr>
          <w:rFonts w:hint="cs"/>
          <w:cs/>
        </w:rPr>
        <w:t>งบรรณารักษ์จะปรากฏดังภาพที่ 4-22</w:t>
      </w:r>
    </w:p>
    <w:p w:rsidR="00A96B34" w:rsidRPr="00DB384B" w:rsidRDefault="00562972" w:rsidP="00A96B34">
      <w:r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562972">
        <w:rPr>
          <w:color w:val="000000" w:themeColor="text1"/>
        </w:rPr>
        <w:t xml:space="preserve">12-10-2018 </w:t>
      </w:r>
      <w:r w:rsidRPr="00562972">
        <w:rPr>
          <w:rFonts w:hint="cs"/>
          <w:color w:val="000000" w:themeColor="text1"/>
          <w:cs/>
        </w:rPr>
        <w:t xml:space="preserve">ถึง </w:t>
      </w:r>
      <w:r w:rsidRPr="00562972">
        <w:rPr>
          <w:color w:val="000000" w:themeColor="text1"/>
        </w:rPr>
        <w:t>12-11-2018</w:t>
      </w:r>
      <w:r>
        <w:rPr>
          <w:rFonts w:hint="cs"/>
          <w:color w:val="000000" w:themeColor="text1"/>
          <w:cs/>
        </w:rPr>
        <w:t xml:space="preserve"> </w:t>
      </w:r>
      <w:r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  <w:r w:rsidR="00DB384B">
        <w:rPr>
          <w:rFonts w:hint="cs"/>
          <w:cs/>
        </w:rPr>
        <w:t xml:space="preserve"> </w:t>
      </w:r>
      <w:r w:rsidR="00DB384B">
        <w:rPr>
          <w:rFonts w:hint="cs"/>
          <w:color w:val="000000" w:themeColor="text1"/>
          <w:cs/>
        </w:rPr>
        <w:t>และ</w:t>
      </w:r>
      <w:r w:rsidR="00A96B34">
        <w:rPr>
          <w:color w:val="000000" w:themeColor="text1"/>
          <w:cs/>
        </w:rPr>
        <w:t>ในส่วนที่สอง</w:t>
      </w:r>
      <w:r w:rsidR="00A96B34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A96B34">
        <w:rPr>
          <w:color w:val="000000" w:themeColor="text1"/>
        </w:rPr>
        <w:t xml:space="preserve">3 </w:t>
      </w:r>
      <w:r w:rsidR="00A96B34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A96B34" w:rsidRDefault="00A96B34" w:rsidP="00A96B3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สถานะการทำรายการ ชื่อพนักงานที่ทำรายการ เวลาที่ทำรายการ</w:t>
      </w:r>
    </w:p>
    <w:p w:rsidR="00A96B34" w:rsidRPr="00562972" w:rsidRDefault="00A96B34" w:rsidP="00A96B34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และในแถวต่อไปก็จะเป็นรายการที่พนักงานได้ทำรายการ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6571" cy="2762250"/>
            <wp:effectExtent l="19050" t="19050" r="21590" b="19050"/>
            <wp:docPr id="5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28" cy="2766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C40E0">
      <w:pPr>
        <w:pStyle w:val="a3"/>
        <w:jc w:val="center"/>
      </w:pPr>
      <w:bookmarkStart w:id="392" w:name="_Toc53125720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505853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หน้ารายงานการปฏิบัติหน้าที่ของบรรณารักษ์</w:t>
      </w:r>
      <w:bookmarkEnd w:id="392"/>
      <w:r w:rsidR="00922C36">
        <w:br w:type="page"/>
      </w:r>
    </w:p>
    <w:p w:rsidR="00922C36" w:rsidRPr="007E1467" w:rsidRDefault="00922C36" w:rsidP="00922C36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393" w:name="_Toc420266029"/>
      <w:bookmarkStart w:id="394" w:name="_Toc531260195"/>
      <w:r w:rsidRPr="007E1467">
        <w:rPr>
          <w:cs/>
        </w:rPr>
        <w:t>สรุปและวิจารณ์ผลการปฏิบัติงานสหกิจศึกษา</w:t>
      </w:r>
      <w:bookmarkEnd w:id="393"/>
      <w:bookmarkEnd w:id="394"/>
    </w:p>
    <w:p w:rsidR="00922C36" w:rsidRPr="007E1467" w:rsidRDefault="00922C36" w:rsidP="00922C36">
      <w:pPr>
        <w:spacing w:after="0" w:line="240" w:lineRule="auto"/>
      </w:pPr>
    </w:p>
    <w:p w:rsidR="00922C36" w:rsidRPr="003645C9" w:rsidRDefault="00922C36" w:rsidP="00922C36">
      <w:pPr>
        <w:spacing w:line="240" w:lineRule="auto"/>
        <w:ind w:firstLine="720"/>
      </w:pPr>
      <w:r w:rsidRPr="003645C9">
        <w:rPr>
          <w:rFonts w:hint="cs"/>
          <w:cs/>
        </w:rPr>
        <w:t xml:space="preserve">การปฏิบัติสหกิจศึกษาตลอดระยะเวลา 4 เดือน ผู้ปฏิบัติสหกิจศึกษาได้รับมอบหมายให้พัฒนาระบบห้องสมุดกับเพื่อนร่วมทีม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922C36" w:rsidRPr="003645C9" w:rsidRDefault="00922C36" w:rsidP="00922C36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922C36" w:rsidRPr="003645C9" w:rsidRDefault="00922C36" w:rsidP="00922C36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จะประสบพบเจอปัญหาต่างๆ แต่ปัญหาต่างๆ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922C36" w:rsidRPr="007E1467" w:rsidRDefault="00922C36" w:rsidP="00922C36">
      <w:pPr>
        <w:pStyle w:val="2"/>
      </w:pPr>
      <w:bookmarkStart w:id="395" w:name="_Toc399842592"/>
      <w:bookmarkStart w:id="396" w:name="_Toc531260196"/>
      <w:r w:rsidRPr="007E1467">
        <w:rPr>
          <w:cs/>
        </w:rPr>
        <w:t>สรุปผลการปฏิบัติงานสหกิจศึกษา</w:t>
      </w:r>
      <w:bookmarkEnd w:id="395"/>
      <w:bookmarkEnd w:id="396"/>
    </w:p>
    <w:p w:rsidR="00922C36" w:rsidRPr="001E2836" w:rsidRDefault="00922C36" w:rsidP="00922C36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กรกฏาคม ถึงวันที่ ๒๑ พฤศจิกายม พ.ศ. ๒๕๖๑ ในตำแหน่งนักพัฒนาระบบ ณ บริษัท สยามเด็นโซ่ แมนูเฟคเจอริ่ง จำกัด ผู้ปฏิบัตงานสหกิจศึกษาได้รับมอบหมายให้พัฒนาระบบห้องสมุด ให้กับบริษัท สยามเด็นโซ่ แมนูเฟตเจอริ่ง จำกัด ในการปฏิบัตงาน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 โดยการพัฒนาระบบจัดการห้องสมุดจะแบ่งเป็น 2 เฟส โดยเฟสที่ 1 สิ้นสุดที่เดือนกันยายน เฟส 2 สิ้นสุดที่เดือนตุลาคม ต่อไปจะเป็นการสรุปการทำงานในแต่ละเดือน</w:t>
      </w:r>
      <w:r w:rsidRPr="001E2836">
        <w:rPr>
          <w:rFonts w:hint="cs"/>
          <w:color w:val="1F4E79"/>
          <w:cs/>
        </w:rPr>
        <w:t xml:space="preserve"> </w:t>
      </w:r>
    </w:p>
    <w:p w:rsidR="00922C36" w:rsidRPr="00840A43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ในช่วงเดือนกรกฏาคมผู้ปฏิบัตสหกิจศึกษาได้มีการเข้าอบรมของทางบริษัทเพื่อศึกษาการทำงาน และกฏระเบียบต่างๆ มีการประชุมกับผู้ดูแลนิสิตปฏิบัติสหกิจศึกษาเพื่อรับมอบหมายงาน โดยงานที่ผู้ปฏิบัตสหกิจศึกษาได้รับมอบหมายให้พัฒนาระบบจัดการห้องสมุดร่วมกับเพื่อนร่วมปฏิบัติสหกิจศึกษา ซึ่งผู้ดูแลนิสิตปฏิบัติสหกิจศึกษาได้ให้ข้อว่าจะทำการพัฒนาระบบต่อจากเดิมที่นิสิตปฏิบัตสหกิจศึกษาชุดก่อนได้ทำไว้ หรือจะเริ่มทำการพัฒนาระบบใหม่ โดยผู้ปฏิบัติสหกิจศึกษาเลือกที่จะทำการพัฒนาระบบใหม่โดยเริ่มศึกษาข้อมูลจากระบบเก่า และเริ่มออกแบบหน้าจอของระบบ</w:t>
      </w:r>
      <w:r>
        <w:t xml:space="preserve"> </w:t>
      </w:r>
      <w:r>
        <w:rPr>
          <w:rFonts w:hint="cs"/>
          <w:cs/>
        </w:rPr>
        <w:t>รวมถึงฐานข้อมูล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ในเดือนสิงหาคมผู้ปฏิบัตสหกิจศึกษาได้มีการประชุมกับผู้ใช้งานเพื่อยืนยันความต้องการ หลังจากนั้นก็วิเคราะห์ความต้องการ และแก้ไขหน้าจอระบบให้ตรงกับความต้องการ รวมถึงการแก้ไขฐานข้อมูลที่มีการเปลี่ยนแปลง ต่อมาผู้ปฏิบัติสหกิจศึกษาได้มีการวางแผน และแบ่งงานกับเพื่อนร่วมทีม เพื่อที่จะได้รู้ว่า</w:t>
      </w:r>
      <w:r>
        <w:rPr>
          <w:rFonts w:hint="cs"/>
          <w:cs/>
        </w:rPr>
        <w:lastRenderedPageBreak/>
        <w:t>ใครจะต้องพัฒนาระบบในส่วนไหนบ้าง หลังจากที่แบ่งงานกันเรียบร้อยแล้ว ก็ได้พัฒนาระบบที่ได้รับมอบหมาย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ในเดือนกันยายนผู้ปฏิบัติสหกิจศึกษาก็ได้พัฒนาระบบที่ได้รับมอบหมายเสร็จสิ้นในช่วนต้นเดือน และได้มีการประชุมกับผู้ใช้งานเพื่อยืนยันว่าระบบตรงตามความต้องการของผู้ใช้งาน หรือผู้ใช้งานต้องการเพิ่มอะไรหรือไม่ หลังจากนั้นผู้ปฏิบัติสหกิจศึกษาก็ได้แก้ไข และพัฒนาระบบเพิ่มเติมหลังจากที่ได้รับข้อสรุปจากการประชุม ต่อมาก็ได้มีการประชุมกับผู้ใช้งานอีกครั้ง หลังจากที่ประชุมเสร็จสิ้นผู้ปฏิบัติสหกิจศึกษาก็ได้เริ่มแก้ไข และพัฒนาระบบเพิ่มเติมหลังจากที่ได้รับข้อสรุปจากที่ประชุมโดยครั้งนี้ได้มีการเพิ่ม</w:t>
      </w:r>
      <w:r>
        <w:t>table</w:t>
      </w:r>
      <w:r>
        <w:rPr>
          <w:rFonts w:hint="cs"/>
          <w:cs/>
        </w:rPr>
        <w:t>เข้าไปที่</w:t>
      </w:r>
    </w:p>
    <w:p w:rsidR="00922C36" w:rsidRPr="006F51DC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 xml:space="preserve">ฐานข้อมูล และได้มีการทำ </w:t>
      </w:r>
      <w:r>
        <w:t xml:space="preserve">Testscript </w:t>
      </w:r>
      <w:r>
        <w:rPr>
          <w:rFonts w:hint="cs"/>
          <w:cs/>
        </w:rPr>
        <w:t xml:space="preserve">เพื่อที่จะทำ </w:t>
      </w:r>
      <w:r w:rsidRPr="002B054E">
        <w:t>UAT (User Acceptance Test)</w:t>
      </w:r>
      <w:r>
        <w:t xml:space="preserve"> </w:t>
      </w:r>
      <w:r>
        <w:rPr>
          <w:rFonts w:hint="cs"/>
          <w:cs/>
        </w:rPr>
        <w:t>เพื่อตรวจสอบว่าระบบตอบสนองตามความต้องการของผู้ใช้งานในระดับที่ยอมรับได้ เพื่อที่จะนำระบบขึ้นใช้งานจริง</w:t>
      </w:r>
      <w:r>
        <w:t xml:space="preserve"> </w:t>
      </w:r>
      <w:r>
        <w:rPr>
          <w:rFonts w:hint="cs"/>
          <w:cs/>
        </w:rPr>
        <w:t xml:space="preserve">หลังจากที่ทำ </w:t>
      </w:r>
      <w:r>
        <w:t xml:space="preserve">Testscript </w:t>
      </w:r>
      <w:r>
        <w:rPr>
          <w:rFonts w:hint="cs"/>
          <w:cs/>
        </w:rPr>
        <w:t xml:space="preserve">เสร็จก็ได้มีการทำ </w:t>
      </w:r>
      <w:r>
        <w:t xml:space="preserve">UAT </w:t>
      </w:r>
      <w:r>
        <w:rPr>
          <w:rFonts w:hint="cs"/>
          <w:cs/>
        </w:rPr>
        <w:t xml:space="preserve">กับผู้ใช้งาน หลังจากการทำ </w:t>
      </w:r>
      <w:r>
        <w:t xml:space="preserve">UAT </w:t>
      </w:r>
      <w:r>
        <w:rPr>
          <w:rFonts w:hint="cs"/>
          <w:cs/>
        </w:rPr>
        <w:t xml:space="preserve">ผู้ปฏิบัติสหกิจศึกษาก็ได้ข้อสรุป และพบข้อบกพร่องเล็กน้อย ซึ่งการประชุมครั้งนี้คือการสิ้นสุดการทำงานในเฟสที่หนึ่ง ซึ่งหากมีความต้องการเพิ่มเติมของผู้ใช้งานก็จะไปทำการเพิ่ม หรือปรับแก้ไขในเฟสที่สอง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ในเดือนตุลาคมผู้ปฏิบัติงานศึกษาได้ทำการนำระบบขึ้นเซอร์เวอร์ที่ใช้งานจริง หลักจากที่ได้มีการแก้ไข และทดสอบระบบแล้ว หลักจากนั้นก็ได้มีการทำการคิดการทำงานเพิ่มเติมที่จะเพิ่มเข้าไปในเฟสที่ 2 ซึ่งการทำงานในเฟสที่ 2 ที่เพิ่มมาก็จะเป็นการ ยืมต่อ การจอง และการจัดการรูปภาพโฆษณาที่อยู่ในหน้าแรก หลักจากที่ได้รับมอบหมายงานแล้ว ผู้ปฏิสหกิจศึกษาก็ได้ทำการพัฒนาระบบควบคู่ไปกับการทำเล่มสหกิจศึกษาในบทที่ 3 ซึ่งในเดือนนี้ ช่วงสัปดาห์ที่สามได้มีการช่วยกรอกข้อมูลทำงานล่วงเวลาลงระบบของทางบริษัทด้วย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ในเดือนพฤศจิกายนผู้ปฏิบัติสหกิจศึกษาได้ทำการพัฒนาระบบในเฟสที่สอง และได้ทำการประชุมตรวจสอบความต้องการระบบกับผู้ใช้งานอีกครั้ง ซึ่งการทำงานของเฟสที่สองที่ผู้ใช้งานไม่ต้องการคือการจอง และการทำงานที่ผู้ใช้ต้องการเพิ่มขึ้นมาก็คือรายงานเกี่ยวกับค่าปรับของระบบ ซึ่งหลังจากนั้นผู้ปฏิบัติสหกิจศึกษาก็ได้ทำการปรับแก้ไขในลำดับต่อไป</w:t>
      </w:r>
    </w:p>
    <w:p w:rsidR="00922C36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ab/>
        <w:t>โดยการปฏิบัติงานสหกิจศึกษาในแต่ละเดือนนั้นเป็นไปด้วยความราบรื่นงานที่ได้รับมอบหมายทุกชิ้นงานสามารถดำเนินงานเสร็จสิ้นตามความต้องการของผู้ใช้งานระบบ โดยการทำงานถึงแม้ว่าจะพบปัญหาบ้าง เนื่องจากยังมองระบบในมุมมองของผู้ใช้งานไม่ครบถ้วน ทำให้มีการปรับแก้บ่อยครั้ง แต่ปัญหาเหล่านั้นก็ผ่านพ้นไปได้ด้วยดี</w:t>
      </w:r>
    </w:p>
    <w:p w:rsidR="00922C36" w:rsidRDefault="00922C36" w:rsidP="00922C36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922C36" w:rsidRPr="007E1467" w:rsidRDefault="00922C36" w:rsidP="00922C36">
      <w:pPr>
        <w:pStyle w:val="2"/>
      </w:pPr>
      <w:bookmarkStart w:id="397" w:name="_Toc399842593"/>
      <w:bookmarkStart w:id="398" w:name="_Toc531260197"/>
      <w:r w:rsidRPr="007E1467">
        <w:rPr>
          <w:cs/>
        </w:rPr>
        <w:lastRenderedPageBreak/>
        <w:t>ประโยชน์ของการทำโครงงานสหกิจ</w:t>
      </w:r>
      <w:bookmarkEnd w:id="397"/>
      <w:r w:rsidRPr="007E1467">
        <w:rPr>
          <w:cs/>
        </w:rPr>
        <w:t>ศึกษา</w:t>
      </w:r>
      <w:bookmarkEnd w:id="398"/>
    </w:p>
    <w:p w:rsidR="00922C36" w:rsidRPr="00FC797B" w:rsidRDefault="00922C36">
      <w:pPr>
        <w:spacing w:after="0" w:line="240" w:lineRule="auto"/>
        <w:ind w:firstLine="709"/>
        <w:rPr>
          <w:cs/>
        </w:rPr>
        <w:pPrChange w:id="399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>
        <w:rPr>
          <w:rFonts w:hint="cs"/>
          <w:cs/>
        </w:rPr>
        <w:t>ซึ่งการได้ร่วมงานกับแผนกนี้ได้</w:t>
      </w:r>
    </w:p>
    <w:p w:rsidR="00922C36" w:rsidRPr="008F5455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</w:rPr>
      </w:pPr>
      <w:r w:rsidRPr="008F5455">
        <w:rPr>
          <w:rFonts w:cs="TH SarabunPSK" w:hint="cs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8F5455">
        <w:rPr>
          <w:rFonts w:cs="TH SarabunPSK" w:hint="cs"/>
          <w:szCs w:val="32"/>
          <w:cs/>
        </w:rPr>
        <w:t xml:space="preserve">เรียนรู้ </w:t>
      </w:r>
      <w:r w:rsidRPr="00922C36">
        <w:rPr>
          <w:rFonts w:cs="TH SarabunPSK" w:hint="cs"/>
          <w:color w:val="000000"/>
          <w:szCs w:val="32"/>
          <w:cs/>
        </w:rPr>
        <w:t>และพัฒนาตนเอง ที่จะทำงานร่วมกับผู้อื่น รับผิดชอบ และมีความมั่นใจยิ่งขึ้น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  <w:cs/>
        </w:rPr>
      </w:pPr>
      <w:r w:rsidRPr="00922C36">
        <w:rPr>
          <w:rFonts w:cs="TH SarabunPSK" w:hint="cs"/>
          <w:color w:val="000000"/>
          <w:szCs w:val="32"/>
          <w:cs/>
        </w:rPr>
        <w:t>มีส่วนช่วยในการตัดสินใจที่จะเลือกสายอาชีพได้ถูกต้องตรงตามความต้องการของตนเอง</w:t>
      </w:r>
    </w:p>
    <w:p w:rsidR="00922C36" w:rsidRPr="00922C36" w:rsidRDefault="00922C36" w:rsidP="00922C36">
      <w:pPr>
        <w:pStyle w:val="2"/>
        <w:rPr>
          <w:color w:val="000000"/>
        </w:rPr>
      </w:pPr>
      <w:bookmarkStart w:id="400" w:name="_Toc399842594"/>
      <w:bookmarkStart w:id="401" w:name="_Toc531260198"/>
      <w:r w:rsidRPr="007E1467">
        <w:rPr>
          <w:cs/>
        </w:rPr>
        <w:t>ข้อดีของการปฏิบัติงานสหกิจศึ</w:t>
      </w:r>
      <w:r w:rsidRPr="00922C36">
        <w:rPr>
          <w:color w:val="000000"/>
          <w:cs/>
        </w:rPr>
        <w:t>กษา</w:t>
      </w:r>
      <w:bookmarkEnd w:id="400"/>
      <w:bookmarkEnd w:id="401"/>
    </w:p>
    <w:p w:rsidR="00922C36" w:rsidRPr="00922C36" w:rsidRDefault="00922C36">
      <w:pPr>
        <w:spacing w:after="0" w:line="240" w:lineRule="auto"/>
        <w:ind w:firstLine="709"/>
        <w:rPr>
          <w:color w:val="000000"/>
          <w:cs/>
        </w:rPr>
        <w:pPrChange w:id="402" w:author="jane" w:date="2014-09-30T13:37:00Z">
          <w:pPr/>
        </w:pPrChange>
      </w:pPr>
      <w:r w:rsidRPr="00922C36">
        <w:rPr>
          <w:rFonts w:hint="cs"/>
          <w:color w:val="000000"/>
          <w:cs/>
        </w:rPr>
        <w:t xml:space="preserve"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มีกิจกรรมต่างๆมากมายให้ทำอาทิเช่น กิจกรรม </w:t>
      </w:r>
      <w:r w:rsidRPr="00922C36">
        <w:rPr>
          <w:color w:val="000000"/>
        </w:rPr>
        <w:t xml:space="preserve">HR JOIN </w:t>
      </w:r>
      <w:r w:rsidRPr="00922C36">
        <w:rPr>
          <w:rFonts w:hint="cs"/>
          <w:color w:val="000000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922C36">
        <w:rPr>
          <w:color w:val="000000"/>
        </w:rPr>
        <w:t xml:space="preserve">HR </w:t>
      </w:r>
      <w:r w:rsidRPr="00922C36">
        <w:rPr>
          <w:rFonts w:hint="cs"/>
          <w:color w:val="000000"/>
          <w:cs/>
        </w:rPr>
        <w:t>แจ้งให้กับพนักงานฟัง ไม่ได้มีแค่การทำโครงงานที่ได้รับเพียงอย่างเดียว โดยผู้ปฏิบัตสหกิจศึกษานั้นได้เห็นถึงข้อดีดังต่อไปนี้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ได้รับค่าตอบแทนจากสถานปฏิบัติสหกิจศึกษา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กิจกรรมที่ช่วยเพิ่มทักษะการสื่อสารข้อมูล</w:t>
      </w:r>
      <w:r w:rsidRPr="00922C36">
        <w:rPr>
          <w:rFonts w:cs="TH SarabunPSK"/>
          <w:color w:val="000000"/>
          <w:szCs w:val="32"/>
        </w:rPr>
        <w:t>(Communication Skill)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 xml:space="preserve">การทำงานร่วมกับผู้อื่น 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before="0" w:line="240" w:lineRule="auto"/>
        <w:ind w:left="0" w:firstLine="720"/>
        <w:jc w:val="left"/>
        <w:rPr>
          <w:color w:val="000000"/>
        </w:rPr>
      </w:pPr>
      <w:r w:rsidRPr="00922C36">
        <w:rPr>
          <w:rFonts w:cs="TH SarabunPSK" w:hint="cs"/>
          <w:color w:val="000000"/>
          <w:szCs w:val="32"/>
          <w:cs/>
        </w:rPr>
        <w:t>ได้ศึกษา เรียนรู้ และแก้ไขปัญหาต่างๆที่พบเจอ</w:t>
      </w:r>
    </w:p>
    <w:p w:rsidR="00922C36" w:rsidRPr="007E1467" w:rsidRDefault="00922C36" w:rsidP="00922C36">
      <w:pPr>
        <w:pStyle w:val="2"/>
      </w:pPr>
      <w:bookmarkStart w:id="403" w:name="_Toc399842596"/>
      <w:bookmarkStart w:id="404" w:name="_Toc531260199"/>
      <w:r w:rsidRPr="007E1467">
        <w:rPr>
          <w:cs/>
        </w:rPr>
        <w:t>ปัญหา อุปสรรค</w:t>
      </w:r>
      <w:bookmarkEnd w:id="403"/>
      <w:r w:rsidRPr="007E1467">
        <w:rPr>
          <w:cs/>
        </w:rPr>
        <w:t>ในการปฏิบัติงานสหกิจศึกษา และแนวทางแก้ปัญหา</w:t>
      </w:r>
      <w:bookmarkEnd w:id="404"/>
    </w:p>
    <w:p w:rsidR="00922C36" w:rsidRPr="00922C36" w:rsidRDefault="00922C36">
      <w:pPr>
        <w:spacing w:after="0" w:line="240" w:lineRule="auto"/>
        <w:ind w:firstLine="709"/>
        <w:rPr>
          <w:color w:val="000000"/>
        </w:rPr>
        <w:pPrChange w:id="405" w:author="jane" w:date="2014-09-30T13:37:00Z">
          <w:pPr/>
        </w:pPrChange>
      </w:pPr>
      <w:bookmarkStart w:id="406" w:name="_Toc399842597"/>
      <w:r w:rsidRPr="00922C36">
        <w:rPr>
          <w:rFonts w:hint="cs"/>
          <w:color w:val="000000"/>
          <w:cs/>
        </w:rPr>
        <w:t>ในการปฏิบัติสหกิจศึกษาร่วมกับองค์กรแล้ว ย่อมมีกฏระเบียบ และข้อจำกัดต่างๆ มาเกี่ยวข้อง</w:t>
      </w:r>
    </w:p>
    <w:p w:rsidR="00922C36" w:rsidRPr="00922C36" w:rsidRDefault="00922C36" w:rsidP="00922C36">
      <w:pPr>
        <w:spacing w:after="0" w:line="240" w:lineRule="auto"/>
        <w:rPr>
          <w:color w:val="000000"/>
        </w:rPr>
      </w:pPr>
      <w:r w:rsidRPr="00922C36">
        <w:rPr>
          <w:rFonts w:hint="cs"/>
          <w:color w:val="000000"/>
          <w:cs/>
        </w:rPr>
        <w:t xml:space="preserve">ซึ่งอาจทำให้การทำงานเกิดปัญหา และมีความล่าช้า โดยปัญหาต่างๆนั้นแบ่งออกได้ดังต่อไปนี้ 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โดยการแก้ไขที่ได้รับคือจะต้องทำการรีโมตไปที่เซิร์ฟเวอร์เพื่อที่จะทำการพัฒนาโปรแกรม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เครื่องมือที่ใช้ในการพัฒนาโปรแกรม</w:t>
      </w:r>
    </w:p>
    <w:p w:rsidR="00922C36" w:rsidRPr="007E1467" w:rsidRDefault="00922C36" w:rsidP="00922C36">
      <w:pPr>
        <w:pStyle w:val="2"/>
      </w:pPr>
      <w:bookmarkStart w:id="407" w:name="_Toc531260200"/>
      <w:r w:rsidRPr="007E1467">
        <w:rPr>
          <w:cs/>
        </w:rPr>
        <w:t>ข้อเสนอแนะ</w:t>
      </w:r>
      <w:bookmarkEnd w:id="406"/>
      <w:bookmarkEnd w:id="407"/>
    </w:p>
    <w:p w:rsidR="00922C36" w:rsidRDefault="00922C36">
      <w:pPr>
        <w:spacing w:after="0" w:line="240" w:lineRule="auto"/>
        <w:ind w:left="720" w:firstLine="720"/>
        <w:pPrChange w:id="408" w:author="jane" w:date="2014-09-30T13:37:00Z">
          <w:pPr/>
        </w:pPrChange>
      </w:pPr>
      <w:r>
        <w:rPr>
          <w:rFonts w:hint="cs"/>
          <w:cs/>
        </w:rPr>
        <w:t>ในการปฏิบัติงานสหกิจศึกษาครั้งนี้ผู้ปฏิบัติสหกิจศึกษามีความพึ่งพอใจอยู่ในระดับที่ดี</w:t>
      </w:r>
    </w:p>
    <w:p w:rsidR="00A01342" w:rsidRDefault="00922C36" w:rsidP="00A01342">
      <w:pPr>
        <w:spacing w:after="0" w:line="240" w:lineRule="auto"/>
      </w:pPr>
      <w:r>
        <w:rPr>
          <w:rFonts w:hint="cs"/>
          <w:cs/>
        </w:rPr>
        <w:t>การทำงานถึงแม้จะเจอปัญหาแต่ก็ผ่านไปด้วยดี ด้านการมาทำงานก็สะดวกมีรถมารับส่ง</w:t>
      </w:r>
    </w:p>
    <w:p w:rsidR="00F54261" w:rsidRPr="00A01342" w:rsidRDefault="00C165B6" w:rsidP="00A01342">
      <w:pPr>
        <w:spacing w:after="0" w:line="240" w:lineRule="auto"/>
        <w:rPr>
          <w:b/>
          <w:bCs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5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E1705B" id="Rectangle 7" o:spid="_x0000_s1026" style="position:absolute;margin-left:405pt;margin-top:-52.7pt;width:36pt;height:3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" fillcolor="window" stroked="f" strokeweight="1pt"/>
            </w:pict>
          </mc:Fallback>
        </mc:AlternateContent>
      </w:r>
      <w:r w:rsidR="00A01342">
        <w:rPr>
          <w:rFonts w:hint="cs"/>
          <w:cs/>
        </w:rPr>
        <w:t>แต่ปัญหาด้านการส่งออกข้อมูลมาภายนอกก็เป็นปัญหาซึ่งทำให้ผู้ปฏิบัติสหกิจศึกษาติดตามงานหลังจากเลิกทำงานได้ยาก</w:t>
      </w:r>
      <w:r w:rsidR="00A01342">
        <w:rPr>
          <w:rFonts w:hint="cs"/>
          <w:b/>
          <w:bCs/>
          <w:cs/>
        </w:rPr>
        <w:t xml:space="preserve"> </w:t>
      </w:r>
      <w:r w:rsidR="00A01342" w:rsidRPr="00A01342">
        <w:rPr>
          <w:rFonts w:hint="cs"/>
          <w:cs/>
        </w:rPr>
        <w:t>ทำให้ไม่สามารถทำงานนอกเวลาได้</w:t>
      </w:r>
    </w:p>
    <w:p w:rsidR="00637867" w:rsidRPr="007E14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9" w:name="_Toc487543138"/>
      <w:bookmarkStart w:id="410" w:name="_Toc531260201"/>
      <w:bookmarkEnd w:id="1"/>
      <w:ins w:id="411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09"/>
      <w:bookmarkEnd w:id="410"/>
    </w:p>
    <w:p w:rsidR="00637867" w:rsidRDefault="00637867" w:rsidP="0063786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EB3342" w:rsidRPr="00EB3342">
        <w:t xml:space="preserve">[1] </w:t>
      </w:r>
      <w:r w:rsidR="00EB3342">
        <w:t>Mark Otto and Fat</w:t>
      </w:r>
      <w:r w:rsidR="00EB3342" w:rsidRPr="00EB3342">
        <w:rPr>
          <w:cs/>
        </w:rPr>
        <w:t xml:space="preserve">. </w:t>
      </w:r>
      <w:r w:rsidR="00EB3342" w:rsidRPr="00EB3342">
        <w:t>bootstrap</w:t>
      </w:r>
      <w:r w:rsidR="00EB3342" w:rsidRPr="00EB3342">
        <w:rPr>
          <w:cs/>
        </w:rPr>
        <w:t>. [ออนไลน์].</w:t>
      </w:r>
    </w:p>
    <w:p w:rsidR="00EB3342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8" w:history="1">
        <w:r w:rsidR="002A781C" w:rsidRPr="002A781C">
          <w:rPr>
            <w:rStyle w:val="af0"/>
          </w:rPr>
          <w:t>https://getbootstrap.com/</w:t>
        </w:r>
      </w:hyperlink>
      <w:r w:rsidR="002A781C">
        <w:t>.</w:t>
      </w:r>
    </w:p>
    <w:p w:rsidR="00EB3342" w:rsidRPr="007E1467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Pr="00EB3342">
        <w:t>256</w:t>
      </w:r>
      <w:r w:rsidR="002A781C">
        <w:t xml:space="preserve">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>
        <w:t>[2</w:t>
      </w:r>
      <w:r w:rsidRPr="00EB3342">
        <w:t xml:space="preserve">] </w:t>
      </w:r>
      <w:r w:rsidR="002A781C" w:rsidRPr="002A781C">
        <w:t>Stack Overflow Company</w:t>
      </w:r>
      <w:r w:rsidR="002A781C">
        <w:rPr>
          <w:rFonts w:hint="cs"/>
          <w:cs/>
        </w:rPr>
        <w:t>.</w:t>
      </w:r>
      <w:r w:rsidR="002A781C" w:rsidRPr="002A781C">
        <w:t xml:space="preserve"> </w:t>
      </w:r>
      <w:r w:rsidR="002A781C">
        <w:t xml:space="preserve">Stack Overflow. </w:t>
      </w:r>
      <w:r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9" w:history="1">
        <w:r w:rsidR="002A781C" w:rsidRPr="002A781C">
          <w:rPr>
            <w:rStyle w:val="af0"/>
          </w:rPr>
          <w:t>https://stackoverflow.com/</w:t>
        </w:r>
      </w:hyperlink>
      <w:r w:rsidR="002A781C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9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2A781C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2A781C">
        <w:t>[3</w:t>
      </w:r>
      <w:r w:rsidRPr="00EB3342">
        <w:t xml:space="preserve">] </w:t>
      </w:r>
      <w:r w:rsidR="002A781C" w:rsidRPr="002A781C">
        <w:t>thaicreate</w:t>
      </w:r>
      <w:r w:rsidR="002A781C">
        <w:t>.</w:t>
      </w:r>
      <w:r w:rsidR="002A781C" w:rsidRPr="002A781C">
        <w:rPr>
          <w:cs/>
        </w:rPr>
        <w:t xml:space="preserve">ไทยครีเอทบริการ จัดทำดูแลแก้ไข </w:t>
      </w:r>
      <w:r w:rsidR="002A781C" w:rsidRPr="002A781C">
        <w:t xml:space="preserve">Web Application </w:t>
      </w:r>
      <w:r w:rsidR="002A781C" w:rsidRPr="002A781C">
        <w:rPr>
          <w:cs/>
        </w:rPr>
        <w:t>ทุกรูปแบบ (</w:t>
      </w:r>
      <w:r w:rsidR="002A781C" w:rsidRPr="002A781C">
        <w:t xml:space="preserve">PHP, .Net </w:t>
      </w:r>
      <w:r w:rsidR="002A781C">
        <w:t xml:space="preserve">     </w:t>
      </w:r>
    </w:p>
    <w:p w:rsidR="00EB3342" w:rsidRDefault="002A781C" w:rsidP="002A781C">
      <w:pPr>
        <w:spacing w:before="0" w:line="240" w:lineRule="auto"/>
        <w:ind w:left="540"/>
        <w:jc w:val="left"/>
      </w:pPr>
      <w:r>
        <w:t xml:space="preserve">     </w:t>
      </w:r>
      <w:r w:rsidRPr="002A781C">
        <w:t xml:space="preserve">Application, VB.Net, C#) </w:t>
      </w:r>
      <w:r w:rsidR="00EB3342"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70" w:history="1">
        <w:r w:rsidR="002A781C" w:rsidRPr="002A781C">
          <w:rPr>
            <w:rStyle w:val="af0"/>
          </w:rPr>
          <w:t>https://www.thaicreate.com/</w:t>
        </w:r>
      </w:hyperlink>
      <w:r w:rsidRPr="00EB3342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13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637867" w:rsidRPr="007E1467" w:rsidRDefault="00637867" w:rsidP="00637867">
      <w:pPr>
        <w:spacing w:before="0" w:line="240" w:lineRule="auto"/>
        <w:ind w:left="540" w:hanging="540"/>
        <w:jc w:val="left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7F5399" wp14:editId="12B6F2D8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F828F" id="Rectangle 7" o:spid="_x0000_s1026" style="position:absolute;margin-left:405pt;margin-top:-52.7pt;width:36pt;height:3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" fillcolor="white [3212]" stroked="f" strokeweight="2pt"/>
            </w:pict>
          </mc:Fallback>
        </mc:AlternateConten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2" w:name="_Toc487543139"/>
      <w:bookmarkStart w:id="413" w:name="_Toc531260202"/>
      <w:r w:rsidRPr="00CE4062">
        <w:rPr>
          <w:cs/>
        </w:rPr>
        <w:t>ภาคผนวก</w:t>
      </w:r>
      <w:bookmarkEnd w:id="412"/>
      <w:bookmarkEnd w:id="413"/>
    </w:p>
    <w:p w:rsidR="00637867" w:rsidRPr="007E1467" w:rsidRDefault="00637867" w:rsidP="00637867">
      <w:pPr>
        <w:spacing w:line="240" w:lineRule="auto"/>
      </w:pPr>
      <w:r w:rsidRPr="007E1467">
        <w:rPr>
          <w:cs/>
        </w:rPr>
        <w:lastRenderedPageBreak/>
        <w:tab/>
      </w: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14" w:name="_Toc487543140"/>
      <w:bookmarkStart w:id="415" w:name="_Toc531260203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15"/>
    </w:p>
    <w:p w:rsidR="00637867" w:rsidRDefault="00637867" w:rsidP="00637867">
      <w:pPr>
        <w:pStyle w:val="af"/>
        <w:rPr>
          <w:cs/>
        </w:rPr>
        <w:sectPr w:rsidR="00637867" w:rsidSect="00232BD9">
          <w:headerReference w:type="first" r:id="rId71"/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6" w:name="_Toc420387388"/>
      <w:bookmarkEnd w:id="414"/>
    </w:p>
    <w:p w:rsidR="00637867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17" w:name="_Toc531260204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7"/>
    </w:p>
    <w:p w:rsidR="00637867" w:rsidRDefault="00637867" w:rsidP="00637867">
      <w:pPr>
        <w:spacing w:line="240" w:lineRule="auto"/>
        <w:rPr>
          <w:cs/>
        </w:rPr>
      </w:pPr>
      <w:r>
        <w:rPr>
          <w:cs/>
        </w:rPr>
        <w:tab/>
      </w:r>
      <w:r w:rsidRPr="004D2760">
        <w:rPr>
          <w:rFonts w:hint="cs"/>
          <w:cs/>
        </w:rPr>
        <w:t xml:space="preserve">จากการปฏิบัติงานสหกิจศึกษา ณ </w:t>
      </w:r>
      <w:r w:rsidR="004A4B5F">
        <w:rPr>
          <w:rFonts w:hint="cs"/>
          <w:cs/>
        </w:rPr>
        <w:t>บริษัท สยามเด็นโซ่ แมนูแฟคเจอริง</w:t>
      </w:r>
      <w:r w:rsidRPr="004D2760">
        <w:rPr>
          <w:rFonts w:hint="cs"/>
          <w:cs/>
        </w:rPr>
        <w:t xml:space="preserve"> จำกัด ระหว่างวันที่ 1</w:t>
      </w:r>
      <w:r w:rsidR="004A4B5F">
        <w:t>6</w:t>
      </w:r>
      <w:r w:rsidRPr="004D2760">
        <w:rPr>
          <w:rFonts w:hint="cs"/>
          <w:cs/>
        </w:rPr>
        <w:t xml:space="preserve"> </w:t>
      </w:r>
      <w:r w:rsidR="004A4B5F">
        <w:rPr>
          <w:rFonts w:hint="cs"/>
          <w:cs/>
        </w:rPr>
        <w:t>กรกฏาคม</w:t>
      </w:r>
      <w:r w:rsidRPr="004D2760">
        <w:rPr>
          <w:rFonts w:hint="cs"/>
          <w:cs/>
        </w:rPr>
        <w:t xml:space="preserve"> พ.ศ. 2561 ถ</w:t>
      </w:r>
      <w:r w:rsidR="004A4B5F">
        <w:rPr>
          <w:rFonts w:hint="cs"/>
          <w:cs/>
        </w:rPr>
        <w:t xml:space="preserve">ึง วันที่ </w:t>
      </w:r>
      <w:r w:rsidR="004A4B5F">
        <w:t>22</w:t>
      </w:r>
      <w:r w:rsidRPr="004D2760">
        <w:rPr>
          <w:rFonts w:hint="cs"/>
          <w:cs/>
        </w:rPr>
        <w:t xml:space="preserve"> พฤศจิกายน พ.ศ. 2561 เป็นระยะเวลา 4 เดือน</w:t>
      </w:r>
      <w:r w:rsidR="00F33747">
        <w:rPr>
          <w:rFonts w:hint="cs"/>
          <w:cs/>
        </w:rPr>
        <w:t>ครึ่ง</w:t>
      </w:r>
      <w:r w:rsidRPr="004D2760">
        <w:rPr>
          <w:rFonts w:hint="cs"/>
          <w:cs/>
        </w:rPr>
        <w:t xml:space="preserve"> โดยสถานประกอบการกำหนดให้มีระยะเ</w:t>
      </w:r>
      <w:r w:rsidR="004A4B5F">
        <w:rPr>
          <w:rFonts w:hint="cs"/>
          <w:cs/>
        </w:rPr>
        <w:t>วลาปฏิบัติงานแต่ละวัน ตั้งแต่ 0</w:t>
      </w:r>
      <w:r w:rsidR="004A4B5F">
        <w:t>8</w:t>
      </w:r>
      <w:r w:rsidRPr="004D2760">
        <w:rPr>
          <w:cs/>
        </w:rPr>
        <w:t>:</w:t>
      </w:r>
      <w:r w:rsidRPr="004D2760">
        <w:rPr>
          <w:rFonts w:hint="cs"/>
          <w:cs/>
        </w:rPr>
        <w:t>00</w:t>
      </w:r>
      <w:r w:rsidRPr="004D2760">
        <w:t xml:space="preserve"> </w:t>
      </w:r>
      <w:r w:rsidR="004A4B5F">
        <w:rPr>
          <w:rFonts w:hint="cs"/>
          <w:cs/>
        </w:rPr>
        <w:t>น. ถึง 1</w:t>
      </w:r>
      <w:r w:rsidR="004A4B5F">
        <w:t>7</w:t>
      </w:r>
      <w:r w:rsidRPr="004D2760">
        <w:rPr>
          <w:cs/>
        </w:rPr>
        <w:t>:</w:t>
      </w:r>
      <w:r w:rsidRPr="004D2760">
        <w:rPr>
          <w:rFonts w:hint="cs"/>
          <w:cs/>
        </w:rPr>
        <w:t>0</w:t>
      </w:r>
      <w:r w:rsidRPr="004D2760">
        <w:t xml:space="preserve">0 </w:t>
      </w:r>
      <w:r w:rsidRPr="004D2760">
        <w:rPr>
          <w:rFonts w:hint="cs"/>
          <w:cs/>
        </w:rPr>
        <w:t xml:space="preserve">น. รวมทั้งสิ้น วันละ 8 ชั่วโมง ทั้งนี้ผู้ปฏิบัติงานมีจำนวนชั่วโมงของการปฏิบัติงานสหกิจศึกษาทั้งสิ้น </w:t>
      </w:r>
      <w:r w:rsidR="00B93647">
        <w:t>696</w:t>
      </w:r>
      <w:r w:rsidRPr="004D2760">
        <w:rPr>
          <w:rFonts w:hint="cs"/>
          <w:cs/>
        </w:rPr>
        <w:t xml:space="preserve"> ชั่วโมง มีรายละเอียดต่อไปนี้</w:t>
      </w:r>
    </w:p>
    <w:p w:rsidR="00637867" w:rsidRDefault="00C454E1" w:rsidP="00C454E1">
      <w:pPr>
        <w:pStyle w:val="ae"/>
      </w:pPr>
      <w:bookmarkStart w:id="418" w:name="_Toc531209900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505853">
          <w:rPr>
            <w:noProof/>
          </w:rPr>
          <w:t>1</w:t>
        </w:r>
      </w:fldSimple>
      <w:r>
        <w:t xml:space="preserve"> </w:t>
      </w:r>
      <w:bookmarkStart w:id="419" w:name="_Toc487546632"/>
      <w:r>
        <w:rPr>
          <w:rFonts w:hint="cs"/>
          <w:cs/>
        </w:rPr>
        <w:t>สรุปจำนวนชั่วโมงการปฏิบัติงานสหกิจศึกษา</w:t>
      </w:r>
      <w:bookmarkEnd w:id="419"/>
      <w:r>
        <w:rPr>
          <w:rFonts w:hint="cs"/>
          <w:cs/>
        </w:rPr>
        <w:t xml:space="preserve"> เดือนกรกฏาคม</w:t>
      </w:r>
      <w:r w:rsidRPr="004D2760">
        <w:rPr>
          <w:rFonts w:hint="cs"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8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88"/>
        <w:gridCol w:w="1558"/>
        <w:gridCol w:w="1844"/>
        <w:gridCol w:w="1416"/>
        <w:gridCol w:w="1560"/>
        <w:gridCol w:w="1506"/>
      </w:tblGrid>
      <w:tr w:rsidR="00B93647" w:rsidTr="00B93647">
        <w:tc>
          <w:tcPr>
            <w:tcW w:w="5000" w:type="pct"/>
            <w:gridSpan w:val="6"/>
          </w:tcPr>
          <w:p w:rsidR="00B93647" w:rsidRPr="00EE4145" w:rsidRDefault="00B93647" w:rsidP="00637867">
            <w:pPr>
              <w:jc w:val="center"/>
              <w:rPr>
                <w:b/>
                <w:bCs/>
              </w:rPr>
            </w:pPr>
            <w:r w:rsidRPr="00EE4145">
              <w:rPr>
                <w:rFonts w:hint="cs"/>
                <w:b/>
                <w:bCs/>
                <w:cs/>
              </w:rPr>
              <w:t>กรกฏาคม 256</w:t>
            </w:r>
            <w:r w:rsidRPr="00EE4145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56</w:t>
            </w:r>
            <w:r w:rsidRPr="00EE4145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7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3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9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7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3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</w:pPr>
            <w:r>
              <w:t>24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</w:pPr>
            <w:r>
              <w:t>2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4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32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Pr="007555A0" w:rsidRDefault="00B9364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7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56</w:t>
            </w:r>
          </w:p>
        </w:tc>
        <w:tc>
          <w:tcPr>
            <w:tcW w:w="103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9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2</w:t>
            </w:r>
          </w:p>
        </w:tc>
        <w:tc>
          <w:tcPr>
            <w:tcW w:w="87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84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20" w:name="_Toc531209901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505853">
          <w:rPr>
            <w:noProof/>
          </w:rPr>
          <w:t>2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20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 w:rsidR="00637867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</w:tbl>
    <w:p w:rsidR="00C454E1" w:rsidRDefault="00C454E1" w:rsidP="00C454E1">
      <w:pPr>
        <w:pStyle w:val="ae"/>
      </w:pPr>
      <w:bookmarkStart w:id="421" w:name="_Toc531119753"/>
      <w:bookmarkStart w:id="422" w:name="_Toc531209902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 w:rsidR="00505853">
          <w:rPr>
            <w:noProof/>
          </w:rPr>
          <w:t>3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1(</w:t>
      </w:r>
      <w:r>
        <w:rPr>
          <w:rFonts w:hint="cs"/>
          <w:cs/>
        </w:rPr>
        <w:t>ต่อ</w:t>
      </w:r>
      <w:r>
        <w:t>)</w:t>
      </w:r>
      <w:bookmarkEnd w:id="421"/>
      <w:bookmarkEnd w:id="422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C454E1" w:rsidTr="00C454E1">
        <w:tc>
          <w:tcPr>
            <w:tcW w:w="5000" w:type="pct"/>
            <w:gridSpan w:val="6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 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C454E1" w:rsidTr="00637867">
        <w:tc>
          <w:tcPr>
            <w:tcW w:w="582" w:type="pct"/>
          </w:tcPr>
          <w:p w:rsidR="00C454E1" w:rsidRPr="00BF2537" w:rsidRDefault="00C454E1" w:rsidP="00C454E1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C454E1" w:rsidTr="00637867">
        <w:tc>
          <w:tcPr>
            <w:tcW w:w="582" w:type="pct"/>
          </w:tcPr>
          <w:p w:rsidR="00C454E1" w:rsidRPr="006B2CFF" w:rsidRDefault="00C454E1" w:rsidP="00C454E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C454E1" w:rsidRDefault="00C454E1" w:rsidP="00C454E1">
            <w:pPr>
              <w:jc w:val="center"/>
            </w:pPr>
            <w:r>
              <w:rPr>
                <w:rFonts w:hint="cs"/>
                <w:cs/>
              </w:rPr>
              <w:t>4</w:t>
            </w:r>
            <w:r>
              <w:t>8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C454E1" w:rsidTr="00637867">
        <w:tc>
          <w:tcPr>
            <w:tcW w:w="582" w:type="pct"/>
          </w:tcPr>
          <w:p w:rsidR="00C454E1" w:rsidRPr="007555A0" w:rsidRDefault="00C454E1" w:rsidP="00C454E1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200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23" w:name="_Toc531209903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505853">
          <w:rPr>
            <w:noProof/>
          </w:rPr>
          <w:t>4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กันยายน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23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cs/>
              </w:rPr>
              <w:t>1</w:t>
            </w:r>
            <w:r>
              <w:t>60</w:t>
            </w:r>
            <w:r w:rsidR="00637867"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637867" w:rsidTr="00637867"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B93647">
              <w:t>60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C454E1" w:rsidRDefault="00C454E1" w:rsidP="00637867">
      <w:pPr>
        <w:spacing w:line="240" w:lineRule="auto"/>
      </w:pPr>
    </w:p>
    <w:p w:rsidR="00C454E1" w:rsidRDefault="00C454E1">
      <w:pPr>
        <w:spacing w:before="0" w:after="0" w:line="240" w:lineRule="auto"/>
        <w:jc w:val="left"/>
      </w:pPr>
      <w:r>
        <w:br w:type="page"/>
      </w:r>
    </w:p>
    <w:p w:rsidR="00637867" w:rsidRDefault="00C454E1" w:rsidP="00C454E1">
      <w:pPr>
        <w:pStyle w:val="ae"/>
      </w:pPr>
      <w:bookmarkStart w:id="424" w:name="_Toc531209904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505853">
          <w:rPr>
            <w:noProof/>
          </w:rPr>
          <w:t>5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ตุลาคม</w:t>
      </w:r>
      <w:r>
        <w:rPr>
          <w:rFonts w:hint="cs"/>
          <w:cs/>
        </w:rPr>
        <w:t>256</w:t>
      </w:r>
      <w:r>
        <w:t>1</w:t>
      </w:r>
      <w:bookmarkEnd w:id="424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(176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9F4B5E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B93647" w:rsidP="0063786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24</w:t>
            </w:r>
            <w:r w:rsidR="00637867">
              <w:rPr>
                <w:rFonts w:hint="cs"/>
                <w:cs/>
              </w:rPr>
              <w:t xml:space="preserve">  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37867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3343F2" w:rsidRDefault="00B93647" w:rsidP="0063786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  <w:rPr>
          <w:color w:val="FF0000"/>
        </w:rPr>
      </w:pPr>
    </w:p>
    <w:p w:rsidR="00B93647" w:rsidRDefault="00C454E1" w:rsidP="00C454E1">
      <w:pPr>
        <w:pStyle w:val="ae"/>
      </w:pPr>
      <w:bookmarkStart w:id="425" w:name="_Toc531209905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 w:rsidR="00505853">
          <w:rPr>
            <w:noProof/>
          </w:rPr>
          <w:t>6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เดือนพฤศจิกายน 256</w:t>
      </w:r>
      <w:r>
        <w:t>1</w:t>
      </w:r>
      <w:bookmarkEnd w:id="425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B93647" w:rsidTr="00B93647">
        <w:trPr>
          <w:tblHeader/>
        </w:trPr>
        <w:tc>
          <w:tcPr>
            <w:tcW w:w="5000" w:type="pct"/>
            <w:gridSpan w:val="6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B93647">
              <w:rPr>
                <w:rFonts w:hint="cs"/>
                <w:b/>
                <w:bCs/>
                <w:cs/>
              </w:rPr>
              <w:t>พฤศจิกายน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hint="cs"/>
                <w:b/>
                <w:bCs/>
                <w:cs/>
              </w:rPr>
              <w:t>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B93647" w:rsidTr="00B93647">
        <w:trPr>
          <w:tblHeader/>
        </w:trPr>
        <w:tc>
          <w:tcPr>
            <w:tcW w:w="582" w:type="pct"/>
          </w:tcPr>
          <w:p w:rsidR="00B93647" w:rsidRPr="00BF2537" w:rsidRDefault="00B93647" w:rsidP="00B9364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24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Pr="007555A0" w:rsidRDefault="00B93647" w:rsidP="00B9364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</w:p>
        </w:tc>
        <w:tc>
          <w:tcPr>
            <w:tcW w:w="1002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B93647" w:rsidRDefault="00B93647" w:rsidP="00B93647">
      <w:pPr>
        <w:spacing w:line="240" w:lineRule="auto"/>
        <w:rPr>
          <w:color w:val="FF0000"/>
        </w:rPr>
      </w:pPr>
    </w:p>
    <w:p w:rsidR="00637867" w:rsidRDefault="00637867" w:rsidP="00637867">
      <w:pPr>
        <w:spacing w:line="240" w:lineRule="auto"/>
        <w:rPr>
          <w:color w:val="FF0000"/>
          <w:cs/>
        </w:rPr>
        <w:sectPr w:rsidR="006378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136C4B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cs/>
        </w:rPr>
      </w:pPr>
      <w:bookmarkStart w:id="426" w:name="_Toc531260205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6"/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19 </w:t>
      </w:r>
      <w:r>
        <w:rPr>
          <w:rFonts w:hint="cs"/>
          <w:cs/>
        </w:rPr>
        <w:t xml:space="preserve">กรกฏาคม </w:t>
      </w:r>
      <w:r>
        <w:t>2561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</w:p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070CB" w:rsidRPr="006E75F0" w:rsidTr="006E75F0">
        <w:tc>
          <w:tcPr>
            <w:tcW w:w="1413" w:type="dxa"/>
          </w:tcPr>
          <w:p w:rsidR="00F070CB" w:rsidRPr="006E75F0" w:rsidRDefault="00F070CB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070CB" w:rsidRPr="006E75F0" w:rsidRDefault="00F070CB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070CB" w:rsidRPr="006E75F0" w:rsidRDefault="006E75F0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16/7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 w:rsidRPr="006E75F0">
              <w:rPr>
                <w:rFonts w:hint="cs"/>
                <w:cs/>
              </w:rPr>
              <w:t>ม</w:t>
            </w:r>
            <w:r>
              <w:rPr>
                <w:rFonts w:hint="cs"/>
                <w:cs/>
              </w:rPr>
              <w:t xml:space="preserve">ีการเข้าอบรมของทางบริษัท เพื่อศึกษากฏระเบียบ 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ประชุมกับผู้ดูแลสหกิจศึกษา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ประชุมกับพี่เลี้ยงเพื่อรับมอบหมายงาน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ได้รับมอบหมายให้พัฒนาระบบจัดการห้องสมุดของทางบริษัท</w:t>
            </w:r>
          </w:p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ศึกษาระบบ</w:t>
            </w:r>
          </w:p>
        </w:tc>
        <w:tc>
          <w:tcPr>
            <w:tcW w:w="3774" w:type="dxa"/>
            <w:vMerge w:val="restart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ระบบจัดการห้องสมุดนั้นได้มีการพัฒนาจากผู้ปฏิบัติสหกิจศึกษาก่อนหน้า จึงทำให้ต้องตัดสินใจว่าจะทำต่อ หรือทำใหม่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17/7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18/7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6E75F0" w:rsidP="006E75F0">
      <w:pPr>
        <w:ind w:firstLine="720"/>
      </w:pPr>
      <w:r>
        <w:rPr>
          <w:rFonts w:hint="cs"/>
          <w:cs/>
        </w:rPr>
        <w:t>ตัดสินใจว่าจะทำระบบใหม่ ศึกษาระบบเก่า ออกแบบหน้าจอ และฐานข้อมูลที่จะใช้คร่าวๆ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Pr="006E75F0">
        <w:rPr>
          <w:cs/>
        </w:rPr>
        <w:t>ระบบที่ถูกพัฒนาโด</w:t>
      </w:r>
      <w:r w:rsidRPr="006E75F0">
        <w:rPr>
          <w:rFonts w:hint="cs"/>
          <w:cs/>
        </w:rPr>
        <w:t>ยผู้ปฏิบัติสหกิจศึกษาก่อนหน้าไม่สามารถพัฒนาต่อได้เลย</w:t>
      </w:r>
      <w:r>
        <w:rPr>
          <w:rFonts w:hint="cs"/>
          <w:cs/>
        </w:rPr>
        <w:t xml:space="preserve"> มีแค่ข้อมูลในส่วนของความต้องการ และฐานข้อมูลเท่านั้นที่สามารถเป็นแหล่งข้อมูลในการพัฒนาระบบใหม่ได้</w:t>
      </w:r>
    </w:p>
    <w:p w:rsidR="006E75F0" w:rsidRDefault="006E75F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6E75F0" w:rsidRPr="006E75F0" w:rsidRDefault="006E75F0" w:rsidP="006E75F0">
      <w:pPr>
        <w:rPr>
          <w:cs/>
        </w:rPr>
        <w:sectPr w:rsidR="006E75F0" w:rsidRPr="006E75F0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23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26 </w:t>
      </w:r>
      <w:r>
        <w:rPr>
          <w:rFonts w:hint="cs"/>
          <w:cs/>
        </w:rPr>
        <w:t xml:space="preserve">กรกฏาคม </w:t>
      </w:r>
      <w:r>
        <w:t>2561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ทำการตัดสินใจว่าจะทำระบบใหม่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ศึกษาข้อมูลระบบเก่า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</w:t>
            </w:r>
          </w:p>
          <w:p w:rsidR="006E75F0" w:rsidRP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ออกแบบฐานข้อมูล</w:t>
            </w:r>
          </w:p>
        </w:tc>
        <w:tc>
          <w:tcPr>
            <w:tcW w:w="3774" w:type="dxa"/>
            <w:vMerge w:val="restart"/>
          </w:tcPr>
          <w:p w:rsidR="00207BAD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207BAD">
              <w:rPr>
                <w:rFonts w:hint="cs"/>
                <w:cs/>
              </w:rPr>
              <w:t xml:space="preserve">ในส่วนของฐานข้อมูลได้มีการแก้ไขเพิ่มเติมเล็กน้อย เพราะศึกษาจาก </w:t>
            </w:r>
          </w:p>
          <w:p w:rsidR="006E75F0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Er-diagram </w:t>
            </w:r>
            <w:r>
              <w:rPr>
                <w:rFonts w:hint="cs"/>
                <w:cs/>
              </w:rPr>
              <w:t>ที่ผู้ปฏิบัติสหกิจศึกษาก่อนหน้าทำไว้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rPr>
          <w:trHeight w:val="555"/>
        </w:trPr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194A1C">
        <w:trPr>
          <w:trHeight w:val="1755"/>
        </w:trPr>
        <w:tc>
          <w:tcPr>
            <w:tcW w:w="1413" w:type="dxa"/>
          </w:tcPr>
          <w:p w:rsid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26/7/2561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207BAD" w:rsidP="006E75F0">
      <w:pPr>
        <w:ind w:firstLine="720"/>
      </w:pPr>
      <w:r>
        <w:rPr>
          <w:rFonts w:hint="cs"/>
          <w:cs/>
        </w:rPr>
        <w:t>ออกแบบหน้าจอให้เสร็จ และให้พี่เลี้ยงตรวจสอบ และประชุมยืนยันความต้องการจากผู้ใช้งาน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="00207BAD"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b/>
          <w:bCs/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31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3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ออกแบบหน้าจอต่อจากสัปดาห์ก่อน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ตรวจสอบหน้าจอระบบกับพี่เลี้ยง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ประชุมยืนยันความต้องการกับผู้ใช้งาน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ไปทำความเข้าใจกับความต้องการที่ได้รับมอบหมาย</w:t>
            </w: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ทำรายการความต้องการที่สามารถทำได้</w:t>
            </w:r>
          </w:p>
        </w:tc>
        <w:tc>
          <w:tcPr>
            <w:tcW w:w="3774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ในส่วนความต้องการผู้ปฏิบัติสหกิจศึกษาได้ทำรายการความต้องการมาเสนอผู้ใช้งาน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และให้ผู้ใช้งานเลือก หรือทำการเพิ่ม และแก้ไขความต้องการเพิ่มเติม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7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วิเคราะห์ความต้องการ และแก้ไขหน้าจอ กับฐานข้อมูลให้สอดคล้องกับความต้องการใหม่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07BAD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6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10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6/8/2561</w:t>
            </w:r>
          </w:p>
        </w:tc>
        <w:tc>
          <w:tcPr>
            <w:tcW w:w="3685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วิเคราะห์ความต้องการที่ได้รับจากผู้ใช้งาน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แก้ไขหน้าจอระบบให้สอดคล้องกับความต้องการ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แก้ไขฐานข้อมูลให้สอดคล้องกับความต้องการ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เขียน </w:t>
            </w:r>
            <w:r>
              <w:t xml:space="preserve">php </w:t>
            </w:r>
            <w:r>
              <w:rPr>
                <w:rFonts w:hint="cs"/>
                <w:cs/>
              </w:rPr>
              <w:t>เพื่อทดสอบฐานข้อมูล</w:t>
            </w:r>
          </w:p>
        </w:tc>
        <w:tc>
          <w:tcPr>
            <w:tcW w:w="3774" w:type="dxa"/>
            <w:vMerge w:val="restart"/>
          </w:tcPr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7/8/2561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207BAD">
        <w:trPr>
          <w:trHeight w:val="58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1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วางแผนการทำงานกับเพื่อนร่วมทีม</w:t>
      </w:r>
      <w:r w:rsidR="00E57EE7">
        <w:rPr>
          <w:rFonts w:hint="cs"/>
          <w:cs/>
        </w:rPr>
        <w:t xml:space="preserve"> และพัฒนาระบบที่ได้รับมอบหมาย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E57EE7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E57EE7" w:rsidRDefault="00E57EE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14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18 </w:t>
      </w:r>
      <w:r>
        <w:rPr>
          <w:rFonts w:hint="cs"/>
          <w:cs/>
        </w:rPr>
        <w:t xml:space="preserve">สิงหาคม </w:t>
      </w:r>
      <w:r>
        <w:t>2561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14/8/2561</w:t>
            </w:r>
          </w:p>
        </w:tc>
        <w:tc>
          <w:tcPr>
            <w:tcW w:w="3685" w:type="dxa"/>
            <w:vMerge w:val="restart"/>
          </w:tcPr>
          <w:p w:rsidR="00E57EE7" w:rsidRDefault="00E57EE7" w:rsidP="00E57EE7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วางแผนแบ่งงานกับเพื่อนร่วมทีม</w:t>
            </w:r>
          </w:p>
          <w:p w:rsidR="00E57EE7" w:rsidRPr="006E75F0" w:rsidRDefault="00E57EE7" w:rsidP="00E57EE7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</w:tc>
        <w:tc>
          <w:tcPr>
            <w:tcW w:w="3774" w:type="dxa"/>
            <w:vMerge w:val="restart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15/8/2561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55"/>
        </w:trPr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16/8/2561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8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115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E57EE7" w:rsidRDefault="002160DC" w:rsidP="00E57EE7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E57EE7" w:rsidRDefault="00E57EE7" w:rsidP="00E57EE7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E57EE7" w:rsidP="00E57EE7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20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24 </w:t>
      </w:r>
      <w:r>
        <w:rPr>
          <w:rFonts w:hint="cs"/>
          <w:cs/>
        </w:rPr>
        <w:t xml:space="preserve">สิงหาคม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ค้นหารายการ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จัดการโสตทัศนวัสดุ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จัดการผู้แต่ง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จัดการสำนักพิมพ์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22/8/2561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115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Default="002160DC" w:rsidP="002160DC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27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จัดการวันหยุด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จัดการยืม คืน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ราย</w:t>
            </w:r>
            <w:r>
              <w:rPr>
                <w:rFonts w:hint="cs"/>
                <w:cs/>
              </w:rPr>
              <w:t>การการยืม คืน และค่าปรับ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หน้านำออกรายงานค้างส่ง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28/8/2561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29/8/2561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30/8/2561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2160D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2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1/9/2561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2160DC" w:rsidP="002160DC">
      <w:pPr>
        <w:ind w:firstLine="720"/>
        <w:rPr>
          <w:cs/>
        </w:rPr>
      </w:pPr>
      <w:r>
        <w:rPr>
          <w:rFonts w:hint="cs"/>
          <w:cs/>
        </w:rPr>
        <w:t>พัฒนาระบบที่ได้รับมอบหมายต่อ</w:t>
      </w:r>
      <w:r>
        <w:t xml:space="preserve"> </w:t>
      </w:r>
      <w:r>
        <w:rPr>
          <w:rFonts w:hint="cs"/>
          <w:cs/>
        </w:rPr>
        <w:t>และประชุมกับพี่เลี้ยงก่อนประชุมกับผู้ใช้งาน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7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F526A" w:rsidRPr="007F526A">
              <w:rPr>
                <w:cs/>
              </w:rPr>
              <w:t>เพิ่มฟังก์ชัน .</w:t>
            </w:r>
            <w:r w:rsidR="007F526A" w:rsidRPr="007F526A">
              <w:t xml:space="preserve">focus() </w:t>
            </w:r>
            <w:r w:rsidR="007F526A" w:rsidRPr="007F526A">
              <w:rPr>
                <w:cs/>
              </w:rPr>
              <w:t xml:space="preserve">ให้กับ </w:t>
            </w:r>
            <w:r w:rsidR="007F526A" w:rsidRPr="007F526A">
              <w:t xml:space="preserve">input </w:t>
            </w:r>
            <w:r w:rsidR="007F526A" w:rsidRPr="007F526A">
              <w:rPr>
                <w:cs/>
              </w:rPr>
              <w:t>ของเลขเรียกรายการ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 w:rsidRPr="007F526A">
              <w:rPr>
                <w:cs/>
              </w:rPr>
              <w:t>แก้ไขในส่วนการเพิ่มข้อมูลเข้าตาราง จากเพิ่มข้อมูลใหม่ จะเพิ่มจากแถวล่างสุด เป็น เวลาเพิ่มข้อมูลจะเพิ่มบนแถวบนสุด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ในส่วนของหน้ายืม คืน ได้ทำการวิเคราะห์กับเพิ่อนร่วมทีมแล้วว่าไม่ควรมีการเพิ่มในส่วนของการยืนยันการคืน แต่จะเพิ่มปุ่มลบเข้ามาแทน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แก้ไขหน้ารายงาน ให้เลือกวันที่ที่จะออกรายงานได้เลย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เพิ่มหัวข้อ และช่วงเวลาในการออกรายงาน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ทำหน้าปริ้นบาร์โค้ตร่วมกับเพื่อนร่วมทีม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5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7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7F526A" w:rsidP="002160DC">
      <w:pPr>
        <w:ind w:firstLine="720"/>
        <w:rPr>
          <w:cs/>
        </w:rPr>
      </w:pPr>
      <w:r>
        <w:rPr>
          <w:rFonts w:hint="cs"/>
          <w:cs/>
        </w:rPr>
        <w:t>ทดสอบระบบ</w:t>
      </w:r>
      <w:r w:rsidR="002160DC">
        <w:rPr>
          <w:rFonts w:hint="cs"/>
          <w:cs/>
        </w:rPr>
        <w:t>ก่อนประชุมกับผู้ใช้งาน</w:t>
      </w:r>
      <w:r>
        <w:rPr>
          <w:rFonts w:hint="cs"/>
          <w:cs/>
        </w:rPr>
        <w:t xml:space="preserve"> และประชุมกับผู้ใช้งาน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10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14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ทดสอบระบบเพื่อหาข้อบกพร่อง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 xml:space="preserve">ประชุมกับผู้ใช้งาน 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มีการเพิ่ม และแก้ไขความต้องการเพิ่มเติม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แก้ไข </w:t>
            </w:r>
            <w:r w:rsidRPr="007F526A">
              <w:t xml:space="preserve">Navigation bar </w:t>
            </w:r>
            <w:r w:rsidRPr="007F526A">
              <w:rPr>
                <w:cs/>
              </w:rPr>
              <w:t xml:space="preserve">ให้เป็นรูปแบบ </w:t>
            </w:r>
            <w:r w:rsidRPr="007F526A">
              <w:t>position:</w:t>
            </w:r>
            <w:r>
              <w:t xml:space="preserve"> </w:t>
            </w:r>
            <w:r w:rsidRPr="007F526A">
              <w:t>fixed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ออกแบบโลโก้ และตัวการ์ตูน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แก้ไขหน้าบาร์โค๊ด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โลโก้ และตัวการ์ตูนเป็นงานที่ได้รับมอบหมายจากพี่เลี้ยง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12/9/2561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13/9/2561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14/9/2561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2160DC" w:rsidRDefault="007F526A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Template file csv </w:t>
      </w:r>
      <w:r>
        <w:rPr>
          <w:rFonts w:hint="cs"/>
          <w:cs/>
        </w:rPr>
        <w:t>ในการเพิ่มข้อมูลพื้นฐาน แก้ไขระบบ และฐานข้อมูลให้สอดกับความต้องการใหม่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17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 w:rsidRPr="007F526A">
              <w:t xml:space="preserve">template file csv </w:t>
            </w:r>
            <w:r w:rsidRPr="007F526A">
              <w:rPr>
                <w:cs/>
              </w:rPr>
              <w:t>ในการเพิ่มข้อมูลพื้นฐาน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เพิ่มหน่วยบาท ในตาราง หน้ายืมคืน และประวัติการยืม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เพิ่ม </w:t>
            </w:r>
            <w:r>
              <w:t>datalist</w:t>
            </w:r>
            <w:r w:rsidRPr="007F526A">
              <w:t xml:space="preserve"> </w:t>
            </w:r>
            <w:r w:rsidRPr="007F526A">
              <w:rPr>
                <w:cs/>
              </w:rPr>
              <w:t>หน้าจัดการหนังสือในส่วน ผู้แต่ง และสำนักพิมพ์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เพิ่มสถานะ หน้าค้นหาหนังสือ วารสาร และโสตทัศนวัสดุ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เพิ่มรายงาน หนังสือ วารสาร และโสตทัศนวัสดุที่ถูกยืมน้อยสุด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เพิ่ม </w:t>
            </w:r>
            <w:r w:rsidRPr="007F526A">
              <w:t>table history_payment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เสนอความคิดในการทำฟังก์ชันเพิ่ม หนังสือเก่า วารสารเก่า และโสตทัศนวัสดุเก่า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19/9/2561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194A1C" w:rsidRDefault="00194A1C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testscript </w:t>
      </w:r>
      <w:r>
        <w:rPr>
          <w:rFonts w:hint="cs"/>
          <w:cs/>
        </w:rPr>
        <w:t xml:space="preserve">เพื่อไปทำ </w:t>
      </w:r>
      <w:r>
        <w:t>UAT</w:t>
      </w:r>
      <w:r>
        <w:rPr>
          <w:rFonts w:hint="cs"/>
          <w:cs/>
        </w:rPr>
        <w:t>กับผู้ใช้งาน ทดสอบและแก้ไขระบบ ประชุม และนำเสนอผูใช้งาน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24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28 </w:t>
      </w:r>
      <w:r>
        <w:rPr>
          <w:rFonts w:hint="cs"/>
          <w:cs/>
        </w:rPr>
        <w:t xml:space="preserve">กันยายน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24/9/2561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>
              <w:t>Testscript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 และแก้ไขระบบ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และนำเสนอผู้ใช้งาน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 </w:t>
            </w:r>
            <w:r>
              <w:t xml:space="preserve">UAT 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มีความต้องการเพิ่มเติม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ความต้องการที่เพิ่มเข้ามาจะถูกวิเคราะห์ในการทำงานเฟสที่สอง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28/9/2561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 xml:space="preserve">ทำการทดสอบก่อนนำระบบขึ้นเซิฟเวอร์หลักที่ใช้งาน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5 </w:t>
      </w:r>
      <w:r>
        <w:rPr>
          <w:rFonts w:hint="cs"/>
          <w:cs/>
        </w:rPr>
        <w:t xml:space="preserve">ตุลาคม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1/10/2561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และแก้ไขระบบก่อนขึ้นเซิฟเวอร์หลัก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นำระบบขึ้นเซิฟเวอร์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เสร็จสิ้นเฟสที่หนึ่งของระบบห้องสมุด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5/10/2561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>คิดฟิเจอร์การทำงานที่จะเพิ่ม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45102E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194A1C">
        <w:t xml:space="preserve">8 </w:t>
      </w:r>
      <w:r w:rsidR="00194A1C">
        <w:rPr>
          <w:rFonts w:hint="cs"/>
          <w:cs/>
        </w:rPr>
        <w:t xml:space="preserve">ตุลาคม </w:t>
      </w:r>
      <w:r w:rsidR="00194A1C">
        <w:t xml:space="preserve">2561 </w:t>
      </w:r>
      <w:r w:rsidR="00194A1C" w:rsidRPr="00F070CB">
        <w:rPr>
          <w:rFonts w:hint="cs"/>
          <w:b/>
          <w:bCs/>
          <w:cs/>
        </w:rPr>
        <w:t>ถึง</w:t>
      </w:r>
      <w:r w:rsidR="00194A1C">
        <w:rPr>
          <w:rFonts w:hint="cs"/>
          <w:cs/>
        </w:rPr>
        <w:t xml:space="preserve">  </w:t>
      </w:r>
      <w:r w:rsidR="00194A1C">
        <w:t xml:space="preserve">12 </w:t>
      </w:r>
      <w:r w:rsidR="00194A1C">
        <w:rPr>
          <w:rFonts w:hint="cs"/>
          <w:cs/>
        </w:rPr>
        <w:t xml:space="preserve">ตุลาคม </w:t>
      </w:r>
      <w:r w:rsidR="00194A1C"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</w:t>
            </w:r>
            <w:r w:rsidR="00194A1C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45102E" w:rsidRPr="0045102E">
              <w:rPr>
                <w:cs/>
              </w:rPr>
              <w:t>ออกแบบตัวการ์ตูนให้พี่เลี้ยงไปประกอบการใช้งาน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45102E" w:rsidRPr="0045102E">
              <w:rPr>
                <w:cs/>
              </w:rPr>
              <w:t>ได้รับแนวทางการเลือกระบบใหม่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="0045102E" w:rsidRPr="0045102E">
              <w:rPr>
                <w:cs/>
              </w:rPr>
              <w:t xml:space="preserve">คิดฟีเจอร์ที่จะเพิ่มในระบบห้องสมุด </w:t>
            </w:r>
            <w:r w:rsidR="0045102E" w:rsidRPr="0045102E">
              <w:t xml:space="preserve">Phase </w:t>
            </w:r>
            <w:r w:rsidR="0045102E" w:rsidRPr="0045102E">
              <w:rPr>
                <w:cs/>
              </w:rPr>
              <w:t>2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12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45102E" w:rsidP="00194A1C">
      <w:pPr>
        <w:ind w:firstLine="720"/>
        <w:rPr>
          <w:cs/>
        </w:rPr>
      </w:pPr>
      <w:r>
        <w:rPr>
          <w:rFonts w:hint="cs"/>
          <w:cs/>
        </w:rPr>
        <w:t>คิดการทำงานที่จะเพิ่มในระบบห้องสมุด</w:t>
      </w:r>
      <w:r w:rsidR="00C14BAB">
        <w:rPr>
          <w:rFonts w:hint="cs"/>
          <w:cs/>
        </w:rPr>
        <w:t>เฟสสอง</w:t>
      </w:r>
      <w:r>
        <w:rPr>
          <w:rFonts w:hint="cs"/>
          <w:cs/>
        </w:rPr>
        <w:t xml:space="preserve">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45102E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45102E" w:rsidRDefault="0045102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20 </w:t>
      </w:r>
      <w:r>
        <w:rPr>
          <w:rFonts w:hint="cs"/>
          <w:cs/>
        </w:rPr>
        <w:t xml:space="preserve">ตุลาคม </w:t>
      </w:r>
      <w:r>
        <w:t>2561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45102E" w:rsidRPr="006E75F0" w:rsidTr="00B03519">
        <w:tc>
          <w:tcPr>
            <w:tcW w:w="1413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</w:t>
            </w:r>
            <w:r w:rsidR="0045102E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ช่วยกรอกข้อมูลทำงานล่วงเวลาให้แผนก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เพิ่มการยืมต่อ</w:t>
            </w:r>
            <w:r>
              <w:t xml:space="preserve"> </w:t>
            </w:r>
            <w:r>
              <w:rPr>
                <w:rFonts w:hint="cs"/>
                <w:cs/>
              </w:rPr>
              <w:t>ในหน้าจัดการยืม คืน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 xml:space="preserve">Activity Diagram 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Use case diagram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45102E">
              <w:rPr>
                <w:cs/>
              </w:rPr>
              <w:t xml:space="preserve">ทำ </w:t>
            </w:r>
            <w:r>
              <w:t>U</w:t>
            </w:r>
            <w:r w:rsidRPr="0045102E">
              <w:t>se case description</w:t>
            </w:r>
          </w:p>
          <w:p w:rsidR="00793D5A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Er-Diagram</w:t>
            </w:r>
          </w:p>
          <w:p w:rsidR="0045102E" w:rsidRPr="006E75F0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</w:p>
        </w:tc>
        <w:tc>
          <w:tcPr>
            <w:tcW w:w="3774" w:type="dxa"/>
            <w:vMerge w:val="restart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17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55"/>
        </w:trPr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18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85"/>
        </w:trPr>
        <w:tc>
          <w:tcPr>
            <w:tcW w:w="1413" w:type="dxa"/>
          </w:tcPr>
          <w:p w:rsidR="0045102E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615"/>
        </w:trPr>
        <w:tc>
          <w:tcPr>
            <w:tcW w:w="1413" w:type="dxa"/>
          </w:tcPr>
          <w:p w:rsidR="0045102E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</w:t>
            </w:r>
            <w:r w:rsidR="00C14BAB">
              <w:t>0</w:t>
            </w:r>
            <w:r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45102E" w:rsidRPr="00194A1C" w:rsidRDefault="0045102E" w:rsidP="0045102E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  <w:r w:rsidR="00793D5A">
        <w:rPr>
          <w:rFonts w:hint="cs"/>
          <w:cs/>
        </w:rPr>
        <w:t xml:space="preserve"> ทำเล่มโปรเจค </w:t>
      </w:r>
    </w:p>
    <w:p w:rsidR="0045102E" w:rsidRDefault="0045102E" w:rsidP="0045102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45102E" w:rsidP="0045102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C14BAB" w:rsidRDefault="00C14BA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793D5A">
        <w:t>24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 w:rsidR="00793D5A">
        <w:t>26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>2561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C14BAB" w:rsidRPr="006E75F0" w:rsidTr="00B03519">
        <w:tc>
          <w:tcPr>
            <w:tcW w:w="1413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="00C14BAB">
              <w:t>/10/2561</w:t>
            </w:r>
          </w:p>
        </w:tc>
        <w:tc>
          <w:tcPr>
            <w:tcW w:w="3685" w:type="dxa"/>
            <w:vMerge w:val="restart"/>
          </w:tcPr>
          <w:p w:rsidR="00793D5A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>
              <w:rPr>
                <w:cs/>
              </w:rPr>
              <w:t>ทำระบบเฟสสอง</w:t>
            </w:r>
            <w:r w:rsidR="00793D5A" w:rsidRPr="00793D5A">
              <w:rPr>
                <w:cs/>
              </w:rPr>
              <w:t xml:space="preserve"> ในส่วนของ การจองหนังสือ วารสาร และโสตทัศนวัสดุ</w:t>
            </w:r>
          </w:p>
          <w:p w:rsidR="00C14BAB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93D5A" w:rsidRPr="00793D5A">
              <w:rPr>
                <w:cs/>
              </w:rPr>
              <w:t>ทำการทดลองโค้ดในส่วนของการอัปโหลดรูปภาพเข้าฐานข้อมูล</w:t>
            </w:r>
          </w:p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 w:rsidRPr="00793D5A">
              <w:rPr>
                <w:cs/>
              </w:rPr>
              <w:t xml:space="preserve">ทำการหาข้อมูลของ </w:t>
            </w:r>
            <w:r w:rsidR="00793D5A" w:rsidRPr="00793D5A">
              <w:t>Full calendar</w:t>
            </w:r>
          </w:p>
        </w:tc>
        <w:tc>
          <w:tcPr>
            <w:tcW w:w="3774" w:type="dxa"/>
            <w:vMerge w:val="restart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C14BAB" w:rsidRPr="006E75F0" w:rsidTr="00B03519">
        <w:trPr>
          <w:trHeight w:val="555"/>
        </w:trPr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26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C14BAB" w:rsidRPr="00194A1C" w:rsidRDefault="00C14BAB" w:rsidP="00C14BAB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</w:p>
    <w:p w:rsidR="00C14BAB" w:rsidRDefault="00C14BAB" w:rsidP="00C14BAB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C14BAB" w:rsidP="00C14BAB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</w:pPr>
      <w:r>
        <w:br w:type="page"/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29/10/2561</w:t>
            </w:r>
          </w:p>
        </w:tc>
        <w:tc>
          <w:tcPr>
            <w:tcW w:w="3685" w:type="dxa"/>
            <w:vMerge w:val="restart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93D5A">
              <w:rPr>
                <w:cs/>
              </w:rPr>
              <w:t>ทำบทที่ 3 โดยจะประกอบไปด้วย การวิเคราะห์และออกแบบการทำงานของระบบสารสนเทศ โดยจะแสดงในรูปแบบแผนภาพ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ผู้ปฏิสหกิจศึกษา ได้ทำการ นำแผนภาพไปใส่ในบทที่ </w:t>
            </w:r>
            <w:r w:rsidRPr="00793D5A">
              <w:t xml:space="preserve">3 </w:t>
            </w:r>
            <w:r w:rsidRPr="00793D5A">
              <w:rPr>
                <w:cs/>
              </w:rPr>
              <w:t xml:space="preserve">โดยแผนภาพจะประกอบไปด้วย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1.</w:t>
            </w:r>
            <w:r w:rsidRPr="00793D5A">
              <w:rPr>
                <w:cs/>
              </w:rPr>
              <w:t>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>usecase diagram)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2.</w:t>
            </w:r>
            <w:r w:rsidRPr="00793D5A">
              <w:rPr>
                <w:cs/>
              </w:rPr>
              <w:t>รายละเอียดคำอธิบายแผนภาพ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 xml:space="preserve">usecase description)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3.</w:t>
            </w:r>
            <w:r w:rsidRPr="00793D5A">
              <w:rPr>
                <w:cs/>
              </w:rPr>
              <w:t>แผนภาพกิจกรรม(</w:t>
            </w:r>
            <w:r w:rsidRPr="00793D5A">
              <w:t>Activity Diagram) 4.</w:t>
            </w:r>
            <w:r w:rsidRPr="00793D5A">
              <w:rPr>
                <w:cs/>
              </w:rPr>
              <w:t>แผนภาพความสัมพันธ์ของข้อมูล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ทำบทที่ </w:t>
            </w:r>
            <w:r w:rsidRPr="00793D5A">
              <w:t xml:space="preserve">3 </w:t>
            </w:r>
            <w:r w:rsidRPr="00793D5A">
              <w:rPr>
                <w:cs/>
              </w:rPr>
              <w:t>ในส่วนของ ขั้นตอนวิธี และคำอธิบาย(</w:t>
            </w:r>
            <w:r w:rsidRPr="00793D5A">
              <w:t>flowchart)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cs/>
              </w:rPr>
              <w:t>ทำระบบเฟสที่</w:t>
            </w:r>
            <w:r>
              <w:rPr>
                <w:rFonts w:hint="cs"/>
                <w:cs/>
              </w:rPr>
              <w:t>สอง</w:t>
            </w:r>
            <w:r w:rsidRPr="00793D5A">
              <w:t xml:space="preserve"> </w:t>
            </w:r>
            <w:r w:rsidRPr="00793D5A">
              <w:rPr>
                <w:cs/>
              </w:rPr>
              <w:t>ในส่่วนการเปลี่ยนรูปภาพหน้าแรก และการอัปโหลดรูปภาพ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วันที่ </w:t>
            </w:r>
            <w:r w:rsidRPr="00793D5A">
              <w:t xml:space="preserve">1 </w:t>
            </w:r>
            <w:r w:rsidRPr="00793D5A">
              <w:rPr>
                <w:cs/>
              </w:rPr>
              <w:t xml:space="preserve">ช่วงเช้าตรวจสอบ และแก้ไขการทำงานที่เพิ่มมาในเฟสที่ </w:t>
            </w:r>
            <w:r w:rsidRPr="00793D5A">
              <w:t xml:space="preserve">2 </w:t>
            </w:r>
            <w:r w:rsidRPr="00793D5A">
              <w:rPr>
                <w:cs/>
              </w:rPr>
              <w:t>ช่วงบ่ายเข้าร่วมการนิเทศจากอาจารย์ที่สาขา</w:t>
            </w:r>
          </w:p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>ตรวจสอบ และแก้ไขระบบ</w:t>
            </w:r>
          </w:p>
        </w:tc>
        <w:tc>
          <w:tcPr>
            <w:tcW w:w="3774" w:type="dxa"/>
            <w:vMerge w:val="restart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30/10/2561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793D5A">
        <w:trPr>
          <w:trHeight w:val="675"/>
        </w:trPr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31/10/2561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93D5A" w:rsidRPr="00194A1C" w:rsidRDefault="00793D5A" w:rsidP="00793D5A">
      <w:pPr>
        <w:ind w:firstLine="720"/>
        <w:rPr>
          <w:cs/>
        </w:rPr>
      </w:pPr>
      <w:r>
        <w:rPr>
          <w:rFonts w:hint="cs"/>
          <w:cs/>
        </w:rPr>
        <w:t>ประชุม และนำเสนอระบบกับผู้ใช้งาน</w:t>
      </w:r>
    </w:p>
    <w:p w:rsidR="00793D5A" w:rsidRDefault="00793D5A" w:rsidP="00793D5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93D5A" w:rsidRDefault="00793D5A" w:rsidP="00793D5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5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9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3915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54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91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5/11/2561</w:t>
            </w:r>
          </w:p>
        </w:tc>
        <w:tc>
          <w:tcPr>
            <w:tcW w:w="3544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และนำเสนอระบบกับผู้ใช้งาน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วิเคราะห์ความต้องการที่ได้เพิ่มเข้ามา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ออกแบบหน้าจอระบบ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แก้ไขฐานข้อมูลให้สอดคล้องกับความต้องการที่เพิ่มมาใหม่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ทำการพัฒนาระบบในส่วนที่เพิ่มเข้ามา</w:t>
            </w:r>
          </w:p>
        </w:tc>
        <w:tc>
          <w:tcPr>
            <w:tcW w:w="3915" w:type="dxa"/>
            <w:vMerge w:val="restart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ในการประชุมได้มีการเพิ่มความต้องการดังนี้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การเพิ่มผู้ใช้งานสัญญาจ้าง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การออกรายงานผู้ค้างส่งมากที่สุดสิบลำดับ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การออกรายงานค่าปรับที่ค้างชำระ</w:t>
            </w:r>
          </w:p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การออก</w:t>
            </w:r>
            <w:r>
              <w:rPr>
                <w:cs/>
              </w:rPr>
              <w:t>รายงาน</w:t>
            </w:r>
            <w:r>
              <w:rPr>
                <w:rFonts w:hint="cs"/>
                <w:cs/>
              </w:rPr>
              <w:t>การทำงานของบรรณารักษ์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6/11/2561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7/11/2561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8/11/2561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9/11/2561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พัฒนาในส่วนของความต้องการที่เพิ่มเข้ามา และทดสอบระบบในส่วนที่เพิ่มเข้ามาใหม่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F9474E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12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16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12/11/2561</w:t>
            </w:r>
          </w:p>
        </w:tc>
        <w:tc>
          <w:tcPr>
            <w:tcW w:w="3685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ทำการพัฒนาระบบในส่วนที่เพิ่มเข้ามา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ทดสอบระบบ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จัดทำสไลด์เพื่อนำเสนอโปรเจคให้กับหัวหน้าแผนก</w:t>
            </w:r>
          </w:p>
        </w:tc>
        <w:tc>
          <w:tcPr>
            <w:tcW w:w="3774" w:type="dxa"/>
            <w:vMerge w:val="restart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13/11/2561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14/11/2561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15/11/2561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ทดสอบระบบในส่วนที่เพิ่มเข้ามาใหม่</w:t>
      </w:r>
      <w:r w:rsidR="005A6680">
        <w:rPr>
          <w:rFonts w:hint="cs"/>
          <w:cs/>
        </w:rPr>
        <w:t xml:space="preserve"> และจัดทำสไลด์นำเสนอโปรเจค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5A6680" w:rsidRDefault="005A668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19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19/11/2561</w:t>
            </w:r>
          </w:p>
        </w:tc>
        <w:tc>
          <w:tcPr>
            <w:tcW w:w="3685" w:type="dxa"/>
            <w:vMerge w:val="restart"/>
          </w:tcPr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ทำทดสอบในหน้าที่เพิ่มเข้ามา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ทำสไดล์นำเสนอระบบ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ฝึกซ้อมการนำเสนอระบบ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ทำแบบประเมินระบบให้ผู้ใช้งานประเมิน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ทำการนำเสนอโปรเจคกับหัวหน้าแผนก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</w:t>
            </w:r>
            <w:r>
              <w:t xml:space="preserve"> </w:t>
            </w:r>
          </w:p>
          <w:p w:rsidR="005A6680" w:rsidRPr="006E75F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นำระบบที่พัฒนาในเฟสที่สองขึ้นเซิฟเวอร์หลัก</w:t>
            </w:r>
          </w:p>
        </w:tc>
        <w:tc>
          <w:tcPr>
            <w:tcW w:w="3774" w:type="dxa"/>
            <w:vMerge w:val="restart"/>
          </w:tcPr>
          <w:p w:rsidR="005A6680" w:rsidRPr="006E75F0" w:rsidRDefault="00626B1F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สัปดาห์สุดท้ายในการปฏิบัติสหกิจศึกษา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20/11/2561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5A6680" w:rsidRPr="006E75F0" w:rsidTr="00B03519">
        <w:trPr>
          <w:trHeight w:val="555"/>
        </w:trPr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21/11/2561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5A6680" w:rsidRPr="00194A1C" w:rsidRDefault="005A6680" w:rsidP="005A6680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:rsidR="005A6680" w:rsidRDefault="005A6680" w:rsidP="005A668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5A6680" w:rsidP="005A6680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 w:rsidP="00F9474E">
      <w:pPr>
        <w:rPr>
          <w:cs/>
        </w:rPr>
      </w:pPr>
    </w:p>
    <w:p w:rsidR="00F9474E" w:rsidRDefault="00F9474E" w:rsidP="00F9474E">
      <w:pPr>
        <w:rPr>
          <w:cs/>
        </w:rPr>
      </w:pPr>
    </w:p>
    <w:p w:rsidR="007F526A" w:rsidRDefault="00793D5A" w:rsidP="005A6680">
      <w:pPr>
        <w:spacing w:before="0" w:after="0" w:line="240" w:lineRule="auto"/>
        <w:jc w:val="left"/>
      </w:pPr>
      <w:r>
        <w:br w:type="page"/>
      </w: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E57EE7" w:rsidRDefault="00E57EE7" w:rsidP="00E57EE7">
      <w:pPr>
        <w:rPr>
          <w:cs/>
        </w:rPr>
      </w:pPr>
    </w:p>
    <w:p w:rsidR="00207BAD" w:rsidRDefault="00207BAD" w:rsidP="00207BAD">
      <w:pPr>
        <w:rPr>
          <w:cs/>
        </w:rPr>
      </w:pPr>
    </w:p>
    <w:p w:rsidR="00207BAD" w:rsidRDefault="00207BAD" w:rsidP="00207BAD">
      <w:pPr>
        <w:rPr>
          <w:cs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27" w:name="_Toc487543141"/>
      <w:bookmarkStart w:id="428" w:name="_Toc531260206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7"/>
      <w:bookmarkEnd w:id="428"/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9" w:name="_Toc531260207"/>
      <w:bookmarkEnd w:id="416"/>
      <w:r w:rsidRPr="00CE4062">
        <w:rPr>
          <w:cs/>
        </w:rPr>
        <w:lastRenderedPageBreak/>
        <w:t>แบบแจ้งรายละเอียดการปฏิบัติงาน และแผนที่ตั้งสถานประกอบการ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9"/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11727E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9EBFAB" wp14:editId="2C2C0BB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9B8B9" id="Rectangle 3" o:spid="_x0000_s1026" style="position:absolute;margin-left:0;margin-top:-.05pt;width:449.75pt;height:57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l5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K&#10;iWYtvtEzssb0RgkyC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3R7l5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  <w:r w:rsidR="0011727E">
        <w:rPr>
          <w:rFonts w:hint="cs"/>
          <w:b w:val="0"/>
          <w:bCs w:val="0"/>
          <w:noProof/>
          <w:sz w:val="32"/>
          <w:szCs w:val="32"/>
        </w:rPr>
        <w:drawing>
          <wp:inline distT="0" distB="0" distL="0" distR="0" wp14:anchorId="45904105" wp14:editId="4A1B40EC">
            <wp:extent cx="5711825" cy="7305453"/>
            <wp:effectExtent l="0" t="0" r="317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04 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51" cy="7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rFonts w:hint="cs"/>
        </w:rPr>
      </w:pPr>
      <w:bookmarkStart w:id="430" w:name="_Toc531260208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="006B6EB0">
        <w:t>4</w:t>
      </w:r>
      <w:r w:rsidRPr="00CE4062">
        <w:rPr>
          <w:cs/>
        </w:rPr>
        <w:t>)</w:t>
      </w:r>
      <w:r w:rsidR="006B6EB0">
        <w:rPr>
          <w:rFonts w:hint="cs"/>
          <w:cs/>
        </w:rPr>
        <w:t xml:space="preserve"> (ต่อ)</w:t>
      </w:r>
      <w:bookmarkEnd w:id="430"/>
    </w:p>
    <w:p w:rsidR="00637867" w:rsidRPr="007E1467" w:rsidRDefault="00637867" w:rsidP="00637867">
      <w:pPr>
        <w:spacing w:line="240" w:lineRule="auto"/>
      </w:pPr>
    </w:p>
    <w:p w:rsidR="00637867" w:rsidRPr="007E1467" w:rsidRDefault="0011727E" w:rsidP="00637867">
      <w:pPr>
        <w:pStyle w:val="af"/>
        <w:rPr>
          <w:ins w:id="431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5695950" cy="7286625"/>
            <wp:effectExtent l="0" t="0" r="0" b="952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0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0CA4A6A" wp14:editId="5B95A3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F196E" id="Rectangle 5" o:spid="_x0000_s1026" style="position:absolute;margin-left:0;margin-top:-.05pt;width:449.75pt;height:576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Gx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G&#10;iWYtvtEzssb0RgkyD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iokGx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2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3" w:name="_Toc531260209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5</w:t>
      </w:r>
      <w:r w:rsidRPr="00CE4062">
        <w:rPr>
          <w:cs/>
        </w:rPr>
        <w:t>)</w:t>
      </w:r>
      <w:bookmarkEnd w:id="433"/>
    </w:p>
    <w:p w:rsidR="006B6EB0" w:rsidRPr="007E1467" w:rsidRDefault="006B6EB0" w:rsidP="006B6EB0">
      <w:pPr>
        <w:spacing w:line="240" w:lineRule="auto"/>
      </w:pPr>
    </w:p>
    <w:p w:rsidR="006B6EB0" w:rsidRPr="007E1467" w:rsidRDefault="006B6EB0" w:rsidP="006B6EB0">
      <w:pPr>
        <w:pStyle w:val="af"/>
        <w:rPr>
          <w:ins w:id="434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 wp14:anchorId="64E7B8CF" wp14:editId="28A9D191">
            <wp:extent cx="7345016" cy="5722634"/>
            <wp:effectExtent l="0" t="8255" r="635" b="63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005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 r="2301" b="4626"/>
                    <a:stretch/>
                  </pic:blipFill>
                  <pic:spPr bwMode="auto">
                    <a:xfrm rot="5400000">
                      <a:off x="0" y="0"/>
                      <a:ext cx="7356922" cy="5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5D95E87" wp14:editId="4F0C130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D5886" id="Rectangle 6" o:spid="_x0000_s1026" style="position:absolute;margin-left:0;margin-top:-.05pt;width:449.75pt;height:576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Rx9/2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5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6" w:name="_Toc531260210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6</w:t>
      </w:r>
      <w:r w:rsidRPr="00CE4062">
        <w:rPr>
          <w:cs/>
        </w:rPr>
        <w:t>)</w:t>
      </w:r>
      <w:bookmarkEnd w:id="436"/>
    </w:p>
    <w:p w:rsidR="006B6EB0" w:rsidRPr="007E1467" w:rsidRDefault="006B6EB0" w:rsidP="006B6EB0">
      <w:pPr>
        <w:spacing w:line="240" w:lineRule="auto"/>
      </w:pPr>
    </w:p>
    <w:p w:rsidR="006B6EB0" w:rsidRPr="007E1467" w:rsidRDefault="00012A8E" w:rsidP="006B6EB0">
      <w:pPr>
        <w:pStyle w:val="af"/>
        <w:rPr>
          <w:ins w:id="437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15835" cy="5712144"/>
            <wp:effectExtent l="1905" t="0" r="1270" b="127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006 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6655" cy="57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EB0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28964EE" wp14:editId="2BF1CFF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9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7C6AA" id="Rectangle 6" o:spid="_x0000_s1026" style="position:absolute;margin-left:0;margin-top:-.05pt;width:449.75pt;height:576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C0K01m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38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B6EB0" w:rsidRPr="00CE4062" w:rsidRDefault="006B6EB0" w:rsidP="006B6EB0">
      <w:pPr>
        <w:pStyle w:val="2"/>
        <w:numPr>
          <w:ilvl w:val="0"/>
          <w:numId w:val="0"/>
        </w:numPr>
        <w:ind w:left="720"/>
        <w:jc w:val="center"/>
      </w:pPr>
      <w:bookmarkStart w:id="439" w:name="_Toc531260211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>
        <w:t>6</w:t>
      </w:r>
      <w:r w:rsidRPr="00CE4062">
        <w:rPr>
          <w:cs/>
        </w:rPr>
        <w:t>)</w:t>
      </w:r>
      <w:r>
        <w:t xml:space="preserve"> (</w:t>
      </w:r>
      <w:r>
        <w:rPr>
          <w:rFonts w:hint="cs"/>
          <w:cs/>
        </w:rPr>
        <w:t>ต่อ</w:t>
      </w:r>
      <w:r>
        <w:t>)</w:t>
      </w:r>
      <w:bookmarkEnd w:id="439"/>
    </w:p>
    <w:p w:rsidR="006B6EB0" w:rsidRPr="007E1467" w:rsidRDefault="006B6EB0" w:rsidP="006B6EB0">
      <w:pPr>
        <w:spacing w:line="240" w:lineRule="auto"/>
      </w:pPr>
    </w:p>
    <w:p w:rsidR="006B6EB0" w:rsidRPr="007E1467" w:rsidRDefault="00012A8E" w:rsidP="006B6EB0">
      <w:pPr>
        <w:pStyle w:val="af"/>
        <w:rPr>
          <w:ins w:id="440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03770" cy="5708650"/>
            <wp:effectExtent l="0" t="2540" r="8890" b="889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006 2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377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EB0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28964EE" wp14:editId="2BF1CFF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9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37A83" id="Rectangle 6" o:spid="_x0000_s1026" style="position:absolute;margin-left:0;margin-top:-.05pt;width:449.75pt;height:576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Wy8rt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B6EB0" w:rsidRPr="007E1467" w:rsidRDefault="006B6EB0" w:rsidP="006B6EB0">
      <w:pPr>
        <w:pStyle w:val="af"/>
        <w:jc w:val="left"/>
        <w:rPr>
          <w:b w:val="0"/>
          <w:bCs w:val="0"/>
          <w:sz w:val="32"/>
          <w:szCs w:val="32"/>
          <w:cs/>
        </w:rPr>
      </w:pPr>
      <w:ins w:id="441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42" w:name="_Toc487543142"/>
      <w:bookmarkStart w:id="443" w:name="_Toc531260212"/>
      <w:r w:rsidRPr="00CE4062">
        <w:rPr>
          <w:cs/>
        </w:rPr>
        <w:t>ภาคผนวก ค</w:t>
      </w:r>
      <w:r w:rsidRPr="00CE4062">
        <w:rPr>
          <w:cs/>
        </w:rPr>
        <w:br/>
        <w:t>เอกสารอื่น ๆ</w:t>
      </w:r>
      <w:bookmarkEnd w:id="442"/>
      <w:bookmarkEnd w:id="443"/>
    </w:p>
    <w:p w:rsidR="00637867" w:rsidRPr="007E1467" w:rsidDel="00654662" w:rsidRDefault="00637867" w:rsidP="00637867">
      <w:pPr>
        <w:spacing w:after="0" w:line="240" w:lineRule="auto"/>
        <w:rPr>
          <w:del w:id="444" w:author="Pahommie" w:date="2014-11-20T15:55:00Z"/>
        </w:rPr>
      </w:pPr>
      <w:del w:id="445" w:author="Pahommie" w:date="2014-11-20T15:55:00Z">
        <w:r w:rsidRPr="007E1467" w:rsidDel="00654662">
          <w:rPr>
            <w:cs/>
          </w:rPr>
          <w:lastRenderedPageBreak/>
          <w:br w:type="page"/>
        </w:r>
      </w:del>
    </w:p>
    <w:p w:rsidR="00637867" w:rsidRPr="007E1467" w:rsidRDefault="00637867" w:rsidP="00637867">
      <w:pPr>
        <w:spacing w:after="0" w:line="240" w:lineRule="auto"/>
      </w:pPr>
    </w:p>
    <w:p w:rsidR="00F54261" w:rsidRDefault="001C20FE" w:rsidP="001C20FE">
      <w:pPr>
        <w:pStyle w:val="1"/>
        <w:numPr>
          <w:ilvl w:val="0"/>
          <w:numId w:val="0"/>
        </w:numPr>
      </w:pPr>
      <w:bookmarkStart w:id="446" w:name="_Toc531260213"/>
      <w:r>
        <w:rPr>
          <w:rFonts w:hint="cs"/>
          <w:cs/>
        </w:rPr>
        <w:t>ประวัติย่อของผู้ปฏิบัติงาน</w:t>
      </w:r>
      <w:bookmarkEnd w:id="446"/>
    </w:p>
    <w:p w:rsidR="00865E26" w:rsidRDefault="00865E26" w:rsidP="00865E26">
      <w:r w:rsidRPr="00865E26">
        <w:rPr>
          <w:cs/>
        </w:rPr>
        <w:t xml:space="preserve">ชื่อ-สกุล   </w:t>
      </w:r>
      <w:r>
        <w:rPr>
          <w:cs/>
        </w:rPr>
        <w:tab/>
      </w:r>
      <w:r>
        <w:rPr>
          <w:cs/>
        </w:rPr>
        <w:tab/>
      </w:r>
      <w:r w:rsidRPr="00865E26">
        <w:rPr>
          <w:cs/>
        </w:rPr>
        <w:t xml:space="preserve">นายณัฐชัย หนูแปลก </w:t>
      </w:r>
    </w:p>
    <w:p w:rsidR="00865E26" w:rsidRDefault="00865E26" w:rsidP="00865E26">
      <w:r w:rsidRPr="00865E26">
        <w:rPr>
          <w:cs/>
        </w:rPr>
        <w:t xml:space="preserve">วัน เดือน ปี เกิด  </w:t>
      </w:r>
      <w:r>
        <w:rPr>
          <w:cs/>
        </w:rPr>
        <w:tab/>
      </w:r>
      <w:r w:rsidR="00F94AD9">
        <w:rPr>
          <w:cs/>
        </w:rPr>
        <w:t>วันที่ 1</w:t>
      </w:r>
      <w:r w:rsidR="00F94AD9">
        <w:t>4</w:t>
      </w:r>
      <w:r w:rsidRPr="00865E26">
        <w:rPr>
          <w:cs/>
        </w:rPr>
        <w:t xml:space="preserve"> เดือน</w:t>
      </w:r>
      <w:r w:rsidR="00F94AD9">
        <w:rPr>
          <w:rFonts w:hint="cs"/>
          <w:cs/>
        </w:rPr>
        <w:t>มีนาคม</w:t>
      </w:r>
      <w:r w:rsidR="00F94AD9">
        <w:rPr>
          <w:cs/>
        </w:rPr>
        <w:t xml:space="preserve"> พ.ศ. 25</w:t>
      </w:r>
      <w:r w:rsidR="00F94AD9">
        <w:t>40</w:t>
      </w:r>
      <w:r w:rsidRPr="00865E26">
        <w:rPr>
          <w:cs/>
        </w:rPr>
        <w:t xml:space="preserve"> </w:t>
      </w:r>
    </w:p>
    <w:p w:rsidR="00865E26" w:rsidRDefault="00865E26" w:rsidP="00865E26">
      <w:pPr>
        <w:ind w:left="2160" w:hanging="2160"/>
      </w:pPr>
      <w:r w:rsidRPr="00865E26">
        <w:rPr>
          <w:cs/>
        </w:rPr>
        <w:t xml:space="preserve">สถานที่เกิด  </w:t>
      </w:r>
      <w:r>
        <w:rPr>
          <w:cs/>
        </w:rPr>
        <w:tab/>
      </w:r>
      <w:r w:rsidRPr="00865E26">
        <w:rPr>
          <w:cs/>
        </w:rPr>
        <w:t xml:space="preserve">จังหวัดชลบุรี ที่อยู่ </w:t>
      </w:r>
      <w:r>
        <w:t>590/90</w:t>
      </w:r>
      <w:r>
        <w:rPr>
          <w:cs/>
        </w:rPr>
        <w:t xml:space="preserve"> หมู่บ้านมั่นคงเขาน้อยพัทยา หมู่ </w:t>
      </w:r>
      <w:r>
        <w:t>4</w:t>
      </w:r>
      <w:r>
        <w:rPr>
          <w:cs/>
        </w:rPr>
        <w:t xml:space="preserve"> ซอย </w:t>
      </w:r>
      <w:r>
        <w:rPr>
          <w:rFonts w:hint="cs"/>
          <w:cs/>
        </w:rPr>
        <w:t xml:space="preserve">สุขุมวิท </w:t>
      </w:r>
      <w:r>
        <w:t>27</w:t>
      </w:r>
      <w:r w:rsidRPr="00865E26">
        <w:rPr>
          <w:cs/>
        </w:rPr>
        <w:t xml:space="preserve"> ตําบลพลู</w:t>
      </w:r>
      <w:r>
        <w:rPr>
          <w:rFonts w:hint="cs"/>
          <w:cs/>
        </w:rPr>
        <w:t>นาเกลือ</w:t>
      </w:r>
      <w:r w:rsidRPr="00865E26">
        <w:rPr>
          <w:cs/>
        </w:rPr>
        <w:t xml:space="preserve"> อําเภอ</w:t>
      </w:r>
      <w:r>
        <w:rPr>
          <w:rFonts w:hint="cs"/>
          <w:cs/>
        </w:rPr>
        <w:t>บางละมุง</w:t>
      </w:r>
      <w:r w:rsidRPr="00865E26">
        <w:rPr>
          <w:cs/>
        </w:rPr>
        <w:t xml:space="preserve"> จังหวัดชลบุรี 201</w:t>
      </w:r>
      <w:r>
        <w:t>50</w:t>
      </w:r>
      <w:r w:rsidRPr="00865E26">
        <w:rPr>
          <w:cs/>
        </w:rPr>
        <w:t xml:space="preserve"> </w:t>
      </w:r>
    </w:p>
    <w:p w:rsidR="00865E26" w:rsidRDefault="00865E26" w:rsidP="00865E26">
      <w:r w:rsidRPr="00865E26">
        <w:rPr>
          <w:cs/>
        </w:rPr>
        <w:t xml:space="preserve">โทรศัพท์  </w:t>
      </w:r>
      <w:r>
        <w:rPr>
          <w:cs/>
        </w:rPr>
        <w:tab/>
      </w:r>
      <w:r>
        <w:rPr>
          <w:cs/>
        </w:rPr>
        <w:tab/>
      </w:r>
      <w:r>
        <w:t>082-475-4950</w:t>
      </w:r>
    </w:p>
    <w:p w:rsidR="00865E26" w:rsidRDefault="00865E26" w:rsidP="00865E26">
      <w:r w:rsidRPr="00865E26">
        <w:rPr>
          <w:cs/>
        </w:rPr>
        <w:t xml:space="preserve">ประวัติการศึกษา </w:t>
      </w:r>
    </w:p>
    <w:p w:rsidR="00865E26" w:rsidRDefault="00865E26" w:rsidP="00865E26">
      <w:pPr>
        <w:ind w:left="2160" w:hanging="1440"/>
      </w:pPr>
      <w:r>
        <w:rPr>
          <w:cs/>
        </w:rPr>
        <w:t>พ.ศ. 256</w:t>
      </w:r>
      <w:r>
        <w:t>1</w:t>
      </w:r>
      <w:r w:rsidRPr="00865E26">
        <w:rPr>
          <w:cs/>
        </w:rPr>
        <w:t xml:space="preserve">  </w:t>
      </w:r>
      <w:r>
        <w:rPr>
          <w:cs/>
        </w:rPr>
        <w:tab/>
      </w:r>
      <w:r w:rsidRPr="00865E26">
        <w:rPr>
          <w:cs/>
        </w:rPr>
        <w:t xml:space="preserve">กําลังศึกษาอยู่ในระดับชั้นปริญญาตรี ณ มหาวิทยาลัยบูรพา คณะวิทยาการ สารสนเทศ สาขาวิชาวิศวกรรมซอฟต์แวร์  </w:t>
      </w:r>
    </w:p>
    <w:p w:rsidR="00865E26" w:rsidRDefault="00865E26" w:rsidP="00865E26">
      <w:pPr>
        <w:ind w:left="2160" w:hanging="1440"/>
      </w:pPr>
      <w:r>
        <w:rPr>
          <w:cs/>
        </w:rPr>
        <w:t>พ.ศ. 255</w:t>
      </w:r>
      <w:r>
        <w:t>8</w:t>
      </w:r>
      <w:r>
        <w:rPr>
          <w:cs/>
        </w:rPr>
        <w:t xml:space="preserve">       </w:t>
      </w:r>
      <w:r w:rsidRPr="00865E26">
        <w:rPr>
          <w:cs/>
        </w:rPr>
        <w:t>จบระดับชั้นมัธยมศึกษาตอนปลาย ณ โรงเรียน</w:t>
      </w:r>
      <w:r>
        <w:rPr>
          <w:rFonts w:hint="cs"/>
          <w:cs/>
        </w:rPr>
        <w:t>โพธิสัมพันธ์พิทยาคาร</w:t>
      </w:r>
      <w:r w:rsidRPr="00865E26">
        <w:rPr>
          <w:cs/>
        </w:rPr>
        <w:t xml:space="preserve"> </w:t>
      </w:r>
    </w:p>
    <w:p w:rsidR="00865E26" w:rsidRPr="00865E26" w:rsidRDefault="00865E26" w:rsidP="00865E26">
      <w:pPr>
        <w:ind w:left="2160" w:hanging="1440"/>
      </w:pPr>
      <w:r>
        <w:rPr>
          <w:cs/>
        </w:rPr>
        <w:t>พ.ศ. 255</w:t>
      </w:r>
      <w:r>
        <w:t>4</w:t>
      </w:r>
      <w:r w:rsidRPr="00865E26">
        <w:rPr>
          <w:cs/>
        </w:rPr>
        <w:t xml:space="preserve">        จบระดับชั้นมัธยมศึกษาตอนต้น ณ โรงเรียน</w:t>
      </w:r>
      <w:r>
        <w:rPr>
          <w:rFonts w:hint="cs"/>
          <w:cs/>
        </w:rPr>
        <w:t>อักษรศึกษา</w:t>
      </w:r>
    </w:p>
    <w:sectPr w:rsidR="00865E26" w:rsidRPr="00865E26" w:rsidSect="00B3344D">
      <w:headerReference w:type="first" r:id="rId77"/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223E" w:rsidRDefault="00AC223E" w:rsidP="00A2107A">
      <w:r>
        <w:separator/>
      </w:r>
    </w:p>
  </w:endnote>
  <w:endnote w:type="continuationSeparator" w:id="0">
    <w:p w:rsidR="00AC223E" w:rsidRDefault="00AC223E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658E95D5-0489-4B69-8DFB-F1E53E62C406}"/>
    <w:embedBold r:id="rId2" w:fontKey="{870DBD40-4129-4C9A-8E98-EDA7E0FD2FC7}"/>
    <w:embedItalic r:id="rId3" w:fontKey="{D6624BEC-BF57-428B-8E46-F5F46CED0C47}"/>
    <w:embedBoldItalic r:id="rId4" w:fontKey="{12F7EB1D-3031-4B97-B051-07A2451EB49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223E" w:rsidRDefault="00AC223E" w:rsidP="00A2107A">
      <w:r>
        <w:separator/>
      </w:r>
    </w:p>
  </w:footnote>
  <w:footnote w:type="continuationSeparator" w:id="0">
    <w:p w:rsidR="00AC223E" w:rsidRDefault="00AC223E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Pr="001333FF" w:rsidRDefault="00126883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ค</w:t>
    </w:r>
    <w:r w:rsidRPr="001333FF">
      <w:rPr>
        <w:rFonts w:cs="TH SarabunPSK"/>
        <w:szCs w:val="32"/>
      </w:rPr>
      <w:fldChar w:fldCharType="end"/>
    </w:r>
  </w:p>
  <w:p w:rsidR="00126883" w:rsidRDefault="00126883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  <w:jc w:val="right"/>
    </w:pPr>
  </w:p>
  <w:p w:rsidR="00126883" w:rsidRDefault="00126883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126883" w:rsidRDefault="00126883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6883" w:rsidRDefault="00126883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1003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A1428E"/>
    <w:multiLevelType w:val="hybridMultilevel"/>
    <w:tmpl w:val="8B560434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4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3C5949"/>
    <w:multiLevelType w:val="hybridMultilevel"/>
    <w:tmpl w:val="8C82EF36"/>
    <w:lvl w:ilvl="0" w:tplc="8F3EC0D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1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2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7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1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96131B"/>
    <w:multiLevelType w:val="hybridMultilevel"/>
    <w:tmpl w:val="62BE7E1C"/>
    <w:lvl w:ilvl="0" w:tplc="6FD825E8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9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2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6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7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8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3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7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9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1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3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6623812"/>
    <w:multiLevelType w:val="hybridMultilevel"/>
    <w:tmpl w:val="ADBCA2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7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1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4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7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2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3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2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3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4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7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2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3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4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6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9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3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5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6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7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4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7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5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8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81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2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7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1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3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5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7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9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0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1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5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6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9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2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3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4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7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4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6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8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9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1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3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4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7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8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9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7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8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5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8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9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60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3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8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70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71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8"/>
  </w:num>
  <w:num w:numId="2">
    <w:abstractNumId w:val="102"/>
  </w:num>
  <w:num w:numId="3">
    <w:abstractNumId w:val="240"/>
  </w:num>
  <w:num w:numId="4">
    <w:abstractNumId w:val="240"/>
    <w:lvlOverride w:ilvl="0">
      <w:startOverride w:val="1"/>
    </w:lvlOverride>
  </w:num>
  <w:num w:numId="5">
    <w:abstractNumId w:val="32"/>
  </w:num>
  <w:num w:numId="6">
    <w:abstractNumId w:val="258"/>
  </w:num>
  <w:num w:numId="7">
    <w:abstractNumId w:val="222"/>
  </w:num>
  <w:num w:numId="8">
    <w:abstractNumId w:val="146"/>
  </w:num>
  <w:num w:numId="9">
    <w:abstractNumId w:val="15"/>
  </w:num>
  <w:num w:numId="10">
    <w:abstractNumId w:val="238"/>
  </w:num>
  <w:num w:numId="11">
    <w:abstractNumId w:val="258"/>
  </w:num>
  <w:num w:numId="12">
    <w:abstractNumId w:val="200"/>
  </w:num>
  <w:num w:numId="13">
    <w:abstractNumId w:val="31"/>
  </w:num>
  <w:num w:numId="14">
    <w:abstractNumId w:val="156"/>
  </w:num>
  <w:num w:numId="15">
    <w:abstractNumId w:val="240"/>
  </w:num>
  <w:num w:numId="16">
    <w:abstractNumId w:val="258"/>
  </w:num>
  <w:num w:numId="17">
    <w:abstractNumId w:val="258"/>
  </w:num>
  <w:num w:numId="18">
    <w:abstractNumId w:val="258"/>
  </w:num>
  <w:num w:numId="19">
    <w:abstractNumId w:val="258"/>
  </w:num>
  <w:num w:numId="20">
    <w:abstractNumId w:val="258"/>
  </w:num>
  <w:num w:numId="21">
    <w:abstractNumId w:val="258"/>
  </w:num>
  <w:num w:numId="22">
    <w:abstractNumId w:val="222"/>
  </w:num>
  <w:num w:numId="23">
    <w:abstractNumId w:val="25"/>
  </w:num>
  <w:num w:numId="24">
    <w:abstractNumId w:val="258"/>
  </w:num>
  <w:num w:numId="25">
    <w:abstractNumId w:val="258"/>
  </w:num>
  <w:num w:numId="26">
    <w:abstractNumId w:val="258"/>
  </w:num>
  <w:num w:numId="27">
    <w:abstractNumId w:val="258"/>
  </w:num>
  <w:num w:numId="28">
    <w:abstractNumId w:val="258"/>
  </w:num>
  <w:num w:numId="29">
    <w:abstractNumId w:val="118"/>
  </w:num>
  <w:num w:numId="30">
    <w:abstractNumId w:val="106"/>
  </w:num>
  <w:num w:numId="31">
    <w:abstractNumId w:val="237"/>
  </w:num>
  <w:num w:numId="32">
    <w:abstractNumId w:val="183"/>
  </w:num>
  <w:num w:numId="33">
    <w:abstractNumId w:val="223"/>
  </w:num>
  <w:num w:numId="34">
    <w:abstractNumId w:val="218"/>
  </w:num>
  <w:num w:numId="35">
    <w:abstractNumId w:val="258"/>
  </w:num>
  <w:num w:numId="36">
    <w:abstractNumId w:val="267"/>
  </w:num>
  <w:num w:numId="37">
    <w:abstractNumId w:val="63"/>
  </w:num>
  <w:num w:numId="38">
    <w:abstractNumId w:val="258"/>
  </w:num>
  <w:num w:numId="39">
    <w:abstractNumId w:val="258"/>
  </w:num>
  <w:num w:numId="40">
    <w:abstractNumId w:val="258"/>
  </w:num>
  <w:num w:numId="41">
    <w:abstractNumId w:val="258"/>
  </w:num>
  <w:num w:numId="42">
    <w:abstractNumId w:val="258"/>
  </w:num>
  <w:num w:numId="43">
    <w:abstractNumId w:val="258"/>
  </w:num>
  <w:num w:numId="44">
    <w:abstractNumId w:val="258"/>
  </w:num>
  <w:num w:numId="45">
    <w:abstractNumId w:val="143"/>
  </w:num>
  <w:num w:numId="46">
    <w:abstractNumId w:val="225"/>
  </w:num>
  <w:num w:numId="47">
    <w:abstractNumId w:val="90"/>
  </w:num>
  <w:num w:numId="48">
    <w:abstractNumId w:val="61"/>
  </w:num>
  <w:num w:numId="49">
    <w:abstractNumId w:val="270"/>
  </w:num>
  <w:num w:numId="50">
    <w:abstractNumId w:val="36"/>
  </w:num>
  <w:num w:numId="51">
    <w:abstractNumId w:val="230"/>
  </w:num>
  <w:num w:numId="52">
    <w:abstractNumId w:val="0"/>
  </w:num>
  <w:num w:numId="53">
    <w:abstractNumId w:val="175"/>
  </w:num>
  <w:num w:numId="54">
    <w:abstractNumId w:val="87"/>
  </w:num>
  <w:num w:numId="55">
    <w:abstractNumId w:val="242"/>
  </w:num>
  <w:num w:numId="56">
    <w:abstractNumId w:val="258"/>
  </w:num>
  <w:num w:numId="57">
    <w:abstractNumId w:val="258"/>
  </w:num>
  <w:num w:numId="58">
    <w:abstractNumId w:val="258"/>
  </w:num>
  <w:num w:numId="59">
    <w:abstractNumId w:val="258"/>
  </w:num>
  <w:num w:numId="60">
    <w:abstractNumId w:val="258"/>
  </w:num>
  <w:num w:numId="61">
    <w:abstractNumId w:val="258"/>
  </w:num>
  <w:num w:numId="62">
    <w:abstractNumId w:val="258"/>
  </w:num>
  <w:num w:numId="63">
    <w:abstractNumId w:val="258"/>
  </w:num>
  <w:num w:numId="64">
    <w:abstractNumId w:val="258"/>
  </w:num>
  <w:num w:numId="65">
    <w:abstractNumId w:val="125"/>
  </w:num>
  <w:num w:numId="66">
    <w:abstractNumId w:val="124"/>
  </w:num>
  <w:num w:numId="67">
    <w:abstractNumId w:val="117"/>
  </w:num>
  <w:num w:numId="68">
    <w:abstractNumId w:val="20"/>
  </w:num>
  <w:num w:numId="69">
    <w:abstractNumId w:val="258"/>
  </w:num>
  <w:num w:numId="70">
    <w:abstractNumId w:val="258"/>
  </w:num>
  <w:num w:numId="71">
    <w:abstractNumId w:val="258"/>
  </w:num>
  <w:num w:numId="72">
    <w:abstractNumId w:val="258"/>
  </w:num>
  <w:num w:numId="73">
    <w:abstractNumId w:val="258"/>
  </w:num>
  <w:num w:numId="74">
    <w:abstractNumId w:val="258"/>
  </w:num>
  <w:num w:numId="75">
    <w:abstractNumId w:val="258"/>
  </w:num>
  <w:num w:numId="76">
    <w:abstractNumId w:val="258"/>
  </w:num>
  <w:num w:numId="77">
    <w:abstractNumId w:val="170"/>
  </w:num>
  <w:num w:numId="78">
    <w:abstractNumId w:val="93"/>
  </w:num>
  <w:num w:numId="79">
    <w:abstractNumId w:val="258"/>
  </w:num>
  <w:num w:numId="80">
    <w:abstractNumId w:val="53"/>
  </w:num>
  <w:num w:numId="81">
    <w:abstractNumId w:val="257"/>
  </w:num>
  <w:num w:numId="82">
    <w:abstractNumId w:val="151"/>
  </w:num>
  <w:num w:numId="83">
    <w:abstractNumId w:val="76"/>
  </w:num>
  <w:num w:numId="84">
    <w:abstractNumId w:val="109"/>
  </w:num>
  <w:num w:numId="85">
    <w:abstractNumId w:val="209"/>
  </w:num>
  <w:num w:numId="86">
    <w:abstractNumId w:val="6"/>
  </w:num>
  <w:num w:numId="87">
    <w:abstractNumId w:val="258"/>
  </w:num>
  <w:num w:numId="88">
    <w:abstractNumId w:val="258"/>
  </w:num>
  <w:num w:numId="89">
    <w:abstractNumId w:val="100"/>
  </w:num>
  <w:num w:numId="90">
    <w:abstractNumId w:val="196"/>
  </w:num>
  <w:num w:numId="91">
    <w:abstractNumId w:val="167"/>
  </w:num>
  <w:num w:numId="92">
    <w:abstractNumId w:val="62"/>
  </w:num>
  <w:num w:numId="93">
    <w:abstractNumId w:val="254"/>
  </w:num>
  <w:num w:numId="94">
    <w:abstractNumId w:val="174"/>
  </w:num>
  <w:num w:numId="95">
    <w:abstractNumId w:val="258"/>
  </w:num>
  <w:num w:numId="96">
    <w:abstractNumId w:val="258"/>
  </w:num>
  <w:num w:numId="97">
    <w:abstractNumId w:val="89"/>
  </w:num>
  <w:num w:numId="98">
    <w:abstractNumId w:val="113"/>
  </w:num>
  <w:num w:numId="99">
    <w:abstractNumId w:val="141"/>
  </w:num>
  <w:num w:numId="100">
    <w:abstractNumId w:val="232"/>
  </w:num>
  <w:num w:numId="101">
    <w:abstractNumId w:val="128"/>
  </w:num>
  <w:num w:numId="102">
    <w:abstractNumId w:val="233"/>
  </w:num>
  <w:num w:numId="103">
    <w:abstractNumId w:val="193"/>
  </w:num>
  <w:num w:numId="104">
    <w:abstractNumId w:val="168"/>
  </w:num>
  <w:num w:numId="105">
    <w:abstractNumId w:val="150"/>
  </w:num>
  <w:num w:numId="106">
    <w:abstractNumId w:val="199"/>
  </w:num>
  <w:num w:numId="107">
    <w:abstractNumId w:val="130"/>
  </w:num>
  <w:num w:numId="108">
    <w:abstractNumId w:val="186"/>
  </w:num>
  <w:num w:numId="109">
    <w:abstractNumId w:val="99"/>
  </w:num>
  <w:num w:numId="110">
    <w:abstractNumId w:val="253"/>
  </w:num>
  <w:num w:numId="111">
    <w:abstractNumId w:val="86"/>
  </w:num>
  <w:num w:numId="112">
    <w:abstractNumId w:val="19"/>
  </w:num>
  <w:num w:numId="113">
    <w:abstractNumId w:val="51"/>
  </w:num>
  <w:num w:numId="114">
    <w:abstractNumId w:val="236"/>
  </w:num>
  <w:num w:numId="115">
    <w:abstractNumId w:val="216"/>
  </w:num>
  <w:num w:numId="116">
    <w:abstractNumId w:val="263"/>
  </w:num>
  <w:num w:numId="117">
    <w:abstractNumId w:val="95"/>
  </w:num>
  <w:num w:numId="118">
    <w:abstractNumId w:val="66"/>
  </w:num>
  <w:num w:numId="119">
    <w:abstractNumId w:val="202"/>
  </w:num>
  <w:num w:numId="120">
    <w:abstractNumId w:val="226"/>
  </w:num>
  <w:num w:numId="121">
    <w:abstractNumId w:val="247"/>
  </w:num>
  <w:num w:numId="122">
    <w:abstractNumId w:val="165"/>
  </w:num>
  <w:num w:numId="123">
    <w:abstractNumId w:val="115"/>
  </w:num>
  <w:num w:numId="124">
    <w:abstractNumId w:val="9"/>
  </w:num>
  <w:num w:numId="125">
    <w:abstractNumId w:val="269"/>
  </w:num>
  <w:num w:numId="126">
    <w:abstractNumId w:val="231"/>
  </w:num>
  <w:num w:numId="127">
    <w:abstractNumId w:val="194"/>
  </w:num>
  <w:num w:numId="128">
    <w:abstractNumId w:val="129"/>
  </w:num>
  <w:num w:numId="129">
    <w:abstractNumId w:val="137"/>
  </w:num>
  <w:num w:numId="130">
    <w:abstractNumId w:val="140"/>
  </w:num>
  <w:num w:numId="131">
    <w:abstractNumId w:val="197"/>
  </w:num>
  <w:num w:numId="132">
    <w:abstractNumId w:val="123"/>
  </w:num>
  <w:num w:numId="133">
    <w:abstractNumId w:val="96"/>
  </w:num>
  <w:num w:numId="134">
    <w:abstractNumId w:val="258"/>
  </w:num>
  <w:num w:numId="135">
    <w:abstractNumId w:val="258"/>
  </w:num>
  <w:num w:numId="136">
    <w:abstractNumId w:val="10"/>
  </w:num>
  <w:num w:numId="137">
    <w:abstractNumId w:val="80"/>
  </w:num>
  <w:num w:numId="138">
    <w:abstractNumId w:val="164"/>
  </w:num>
  <w:num w:numId="139">
    <w:abstractNumId w:val="24"/>
  </w:num>
  <w:num w:numId="140">
    <w:abstractNumId w:val="158"/>
  </w:num>
  <w:num w:numId="141">
    <w:abstractNumId w:val="46"/>
  </w:num>
  <w:num w:numId="142">
    <w:abstractNumId w:val="104"/>
  </w:num>
  <w:num w:numId="143">
    <w:abstractNumId w:val="101"/>
  </w:num>
  <w:num w:numId="144">
    <w:abstractNumId w:val="10"/>
  </w:num>
  <w:num w:numId="145">
    <w:abstractNumId w:val="10"/>
  </w:num>
  <w:num w:numId="146">
    <w:abstractNumId w:val="133"/>
  </w:num>
  <w:num w:numId="147">
    <w:abstractNumId w:val="155"/>
  </w:num>
  <w:num w:numId="148">
    <w:abstractNumId w:val="11"/>
  </w:num>
  <w:num w:numId="149">
    <w:abstractNumId w:val="29"/>
  </w:num>
  <w:num w:numId="150">
    <w:abstractNumId w:val="221"/>
  </w:num>
  <w:num w:numId="151">
    <w:abstractNumId w:val="97"/>
  </w:num>
  <w:num w:numId="152">
    <w:abstractNumId w:val="249"/>
  </w:num>
  <w:num w:numId="153">
    <w:abstractNumId w:val="82"/>
  </w:num>
  <w:num w:numId="154">
    <w:abstractNumId w:val="149"/>
  </w:num>
  <w:num w:numId="155">
    <w:abstractNumId w:val="74"/>
  </w:num>
  <w:num w:numId="156">
    <w:abstractNumId w:val="191"/>
  </w:num>
  <w:num w:numId="157">
    <w:abstractNumId w:val="259"/>
  </w:num>
  <w:num w:numId="158">
    <w:abstractNumId w:val="30"/>
  </w:num>
  <w:num w:numId="159">
    <w:abstractNumId w:val="207"/>
  </w:num>
  <w:num w:numId="160">
    <w:abstractNumId w:val="138"/>
  </w:num>
  <w:num w:numId="161">
    <w:abstractNumId w:val="40"/>
  </w:num>
  <w:num w:numId="162">
    <w:abstractNumId w:val="190"/>
  </w:num>
  <w:num w:numId="163">
    <w:abstractNumId w:val="47"/>
  </w:num>
  <w:num w:numId="164">
    <w:abstractNumId w:val="70"/>
  </w:num>
  <w:num w:numId="165">
    <w:abstractNumId w:val="10"/>
  </w:num>
  <w:num w:numId="166">
    <w:abstractNumId w:val="229"/>
  </w:num>
  <w:num w:numId="167">
    <w:abstractNumId w:val="147"/>
  </w:num>
  <w:num w:numId="168">
    <w:abstractNumId w:val="10"/>
  </w:num>
  <w:num w:numId="169">
    <w:abstractNumId w:val="219"/>
  </w:num>
  <w:num w:numId="170">
    <w:abstractNumId w:val="127"/>
  </w:num>
  <w:num w:numId="171">
    <w:abstractNumId w:val="122"/>
  </w:num>
  <w:num w:numId="172">
    <w:abstractNumId w:val="10"/>
  </w:num>
  <w:num w:numId="173">
    <w:abstractNumId w:val="10"/>
  </w:num>
  <w:num w:numId="174">
    <w:abstractNumId w:val="10"/>
  </w:num>
  <w:num w:numId="175">
    <w:abstractNumId w:val="214"/>
  </w:num>
  <w:num w:numId="176">
    <w:abstractNumId w:val="23"/>
  </w:num>
  <w:num w:numId="177">
    <w:abstractNumId w:val="10"/>
  </w:num>
  <w:num w:numId="178">
    <w:abstractNumId w:val="5"/>
  </w:num>
  <w:num w:numId="179">
    <w:abstractNumId w:val="243"/>
  </w:num>
  <w:num w:numId="180">
    <w:abstractNumId w:val="10"/>
  </w:num>
  <w:num w:numId="181">
    <w:abstractNumId w:val="22"/>
  </w:num>
  <w:num w:numId="182">
    <w:abstractNumId w:val="54"/>
  </w:num>
  <w:num w:numId="183">
    <w:abstractNumId w:val="75"/>
  </w:num>
  <w:num w:numId="184">
    <w:abstractNumId w:val="135"/>
  </w:num>
  <w:num w:numId="185">
    <w:abstractNumId w:val="177"/>
  </w:num>
  <w:num w:numId="186">
    <w:abstractNumId w:val="162"/>
  </w:num>
  <w:num w:numId="187">
    <w:abstractNumId w:val="131"/>
  </w:num>
  <w:num w:numId="188">
    <w:abstractNumId w:val="10"/>
  </w:num>
  <w:num w:numId="189">
    <w:abstractNumId w:val="10"/>
  </w:num>
  <w:num w:numId="190">
    <w:abstractNumId w:val="91"/>
  </w:num>
  <w:num w:numId="191">
    <w:abstractNumId w:val="215"/>
  </w:num>
  <w:num w:numId="192">
    <w:abstractNumId w:val="266"/>
  </w:num>
  <w:num w:numId="193">
    <w:abstractNumId w:val="92"/>
  </w:num>
  <w:num w:numId="194">
    <w:abstractNumId w:val="10"/>
  </w:num>
  <w:num w:numId="195">
    <w:abstractNumId w:val="26"/>
  </w:num>
  <w:num w:numId="196">
    <w:abstractNumId w:val="10"/>
  </w:num>
  <w:num w:numId="197">
    <w:abstractNumId w:val="10"/>
  </w:num>
  <w:num w:numId="198">
    <w:abstractNumId w:val="10"/>
  </w:num>
  <w:num w:numId="199">
    <w:abstractNumId w:val="83"/>
  </w:num>
  <w:num w:numId="200">
    <w:abstractNumId w:val="10"/>
  </w:num>
  <w:num w:numId="201">
    <w:abstractNumId w:val="52"/>
  </w:num>
  <w:num w:numId="202">
    <w:abstractNumId w:val="206"/>
  </w:num>
  <w:num w:numId="203">
    <w:abstractNumId w:val="10"/>
  </w:num>
  <w:num w:numId="204">
    <w:abstractNumId w:val="201"/>
  </w:num>
  <w:num w:numId="205">
    <w:abstractNumId w:val="18"/>
  </w:num>
  <w:num w:numId="206">
    <w:abstractNumId w:val="148"/>
  </w:num>
  <w:num w:numId="207">
    <w:abstractNumId w:val="10"/>
  </w:num>
  <w:num w:numId="208">
    <w:abstractNumId w:val="10"/>
  </w:num>
  <w:num w:numId="209">
    <w:abstractNumId w:val="182"/>
  </w:num>
  <w:num w:numId="210">
    <w:abstractNumId w:val="10"/>
  </w:num>
  <w:num w:numId="211">
    <w:abstractNumId w:val="173"/>
  </w:num>
  <w:num w:numId="212">
    <w:abstractNumId w:val="71"/>
  </w:num>
  <w:num w:numId="213">
    <w:abstractNumId w:val="181"/>
  </w:num>
  <w:num w:numId="214">
    <w:abstractNumId w:val="142"/>
  </w:num>
  <w:num w:numId="215">
    <w:abstractNumId w:val="256"/>
  </w:num>
  <w:num w:numId="216">
    <w:abstractNumId w:val="184"/>
  </w:num>
  <w:num w:numId="217">
    <w:abstractNumId w:val="212"/>
  </w:num>
  <w:num w:numId="218">
    <w:abstractNumId w:val="246"/>
  </w:num>
  <w:num w:numId="219">
    <w:abstractNumId w:val="94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5"/>
  </w:num>
  <w:num w:numId="225">
    <w:abstractNumId w:val="10"/>
  </w:num>
  <w:num w:numId="226">
    <w:abstractNumId w:val="17"/>
  </w:num>
  <w:num w:numId="227">
    <w:abstractNumId w:val="10"/>
  </w:num>
  <w:num w:numId="228">
    <w:abstractNumId w:val="153"/>
  </w:num>
  <w:num w:numId="229">
    <w:abstractNumId w:val="42"/>
  </w:num>
  <w:num w:numId="230">
    <w:abstractNumId w:val="154"/>
  </w:num>
  <w:num w:numId="231">
    <w:abstractNumId w:val="126"/>
  </w:num>
  <w:num w:numId="232">
    <w:abstractNumId w:val="211"/>
  </w:num>
  <w:num w:numId="233">
    <w:abstractNumId w:val="195"/>
  </w:num>
  <w:num w:numId="234">
    <w:abstractNumId w:val="134"/>
  </w:num>
  <w:num w:numId="235">
    <w:abstractNumId w:val="65"/>
  </w:num>
  <w:num w:numId="236">
    <w:abstractNumId w:val="250"/>
  </w:num>
  <w:num w:numId="237">
    <w:abstractNumId w:val="139"/>
  </w:num>
  <w:num w:numId="238">
    <w:abstractNumId w:val="251"/>
  </w:num>
  <w:num w:numId="239">
    <w:abstractNumId w:val="57"/>
  </w:num>
  <w:num w:numId="240">
    <w:abstractNumId w:val="210"/>
  </w:num>
  <w:num w:numId="241">
    <w:abstractNumId w:val="244"/>
  </w:num>
  <w:num w:numId="242">
    <w:abstractNumId w:val="120"/>
  </w:num>
  <w:num w:numId="243">
    <w:abstractNumId w:val="107"/>
  </w:num>
  <w:num w:numId="244">
    <w:abstractNumId w:val="21"/>
  </w:num>
  <w:num w:numId="245">
    <w:abstractNumId w:val="203"/>
  </w:num>
  <w:num w:numId="246">
    <w:abstractNumId w:val="58"/>
  </w:num>
  <w:num w:numId="247">
    <w:abstractNumId w:val="171"/>
  </w:num>
  <w:num w:numId="248">
    <w:abstractNumId w:val="144"/>
  </w:num>
  <w:num w:numId="249">
    <w:abstractNumId w:val="55"/>
  </w:num>
  <w:num w:numId="250">
    <w:abstractNumId w:val="248"/>
  </w:num>
  <w:num w:numId="251">
    <w:abstractNumId w:val="220"/>
  </w:num>
  <w:num w:numId="252">
    <w:abstractNumId w:val="78"/>
  </w:num>
  <w:num w:numId="253">
    <w:abstractNumId w:val="45"/>
  </w:num>
  <w:num w:numId="254">
    <w:abstractNumId w:val="13"/>
  </w:num>
  <w:num w:numId="255">
    <w:abstractNumId w:val="241"/>
  </w:num>
  <w:num w:numId="256">
    <w:abstractNumId w:val="188"/>
  </w:num>
  <w:num w:numId="257">
    <w:abstractNumId w:val="44"/>
  </w:num>
  <w:num w:numId="258">
    <w:abstractNumId w:val="265"/>
  </w:num>
  <w:num w:numId="259">
    <w:abstractNumId w:val="271"/>
  </w:num>
  <w:num w:numId="260">
    <w:abstractNumId w:val="178"/>
  </w:num>
  <w:num w:numId="261">
    <w:abstractNumId w:val="68"/>
  </w:num>
  <w:num w:numId="262">
    <w:abstractNumId w:val="157"/>
  </w:num>
  <w:num w:numId="263">
    <w:abstractNumId w:val="69"/>
  </w:num>
  <w:num w:numId="264">
    <w:abstractNumId w:val="169"/>
  </w:num>
  <w:num w:numId="265">
    <w:abstractNumId w:val="50"/>
  </w:num>
  <w:num w:numId="266">
    <w:abstractNumId w:val="28"/>
  </w:num>
  <w:num w:numId="267">
    <w:abstractNumId w:val="176"/>
  </w:num>
  <w:num w:numId="268">
    <w:abstractNumId w:val="41"/>
  </w:num>
  <w:num w:numId="269">
    <w:abstractNumId w:val="37"/>
  </w:num>
  <w:num w:numId="270">
    <w:abstractNumId w:val="187"/>
  </w:num>
  <w:num w:numId="271">
    <w:abstractNumId w:val="161"/>
  </w:num>
  <w:num w:numId="272">
    <w:abstractNumId w:val="67"/>
  </w:num>
  <w:num w:numId="273">
    <w:abstractNumId w:val="81"/>
  </w:num>
  <w:num w:numId="274">
    <w:abstractNumId w:val="111"/>
  </w:num>
  <w:num w:numId="275">
    <w:abstractNumId w:val="114"/>
  </w:num>
  <w:num w:numId="276">
    <w:abstractNumId w:val="234"/>
  </w:num>
  <w:num w:numId="277">
    <w:abstractNumId w:val="227"/>
  </w:num>
  <w:num w:numId="278">
    <w:abstractNumId w:val="112"/>
  </w:num>
  <w:num w:numId="279">
    <w:abstractNumId w:val="185"/>
  </w:num>
  <w:num w:numId="280">
    <w:abstractNumId w:val="260"/>
  </w:num>
  <w:num w:numId="281">
    <w:abstractNumId w:val="1"/>
  </w:num>
  <w:num w:numId="282">
    <w:abstractNumId w:val="239"/>
  </w:num>
  <w:num w:numId="283">
    <w:abstractNumId w:val="64"/>
  </w:num>
  <w:num w:numId="284">
    <w:abstractNumId w:val="245"/>
  </w:num>
  <w:num w:numId="285">
    <w:abstractNumId w:val="261"/>
  </w:num>
  <w:num w:numId="286">
    <w:abstractNumId w:val="268"/>
  </w:num>
  <w:num w:numId="287">
    <w:abstractNumId w:val="179"/>
  </w:num>
  <w:num w:numId="288">
    <w:abstractNumId w:val="160"/>
  </w:num>
  <w:num w:numId="289">
    <w:abstractNumId w:val="255"/>
  </w:num>
  <w:num w:numId="290">
    <w:abstractNumId w:val="3"/>
  </w:num>
  <w:num w:numId="291">
    <w:abstractNumId w:val="172"/>
  </w:num>
  <w:num w:numId="292">
    <w:abstractNumId w:val="159"/>
  </w:num>
  <w:num w:numId="293">
    <w:abstractNumId w:val="132"/>
  </w:num>
  <w:num w:numId="294">
    <w:abstractNumId w:val="264"/>
  </w:num>
  <w:num w:numId="295">
    <w:abstractNumId w:val="7"/>
  </w:num>
  <w:num w:numId="296">
    <w:abstractNumId w:val="192"/>
  </w:num>
  <w:num w:numId="297">
    <w:abstractNumId w:val="119"/>
  </w:num>
  <w:num w:numId="298">
    <w:abstractNumId w:val="152"/>
  </w:num>
  <w:num w:numId="299">
    <w:abstractNumId w:val="39"/>
  </w:num>
  <w:num w:numId="300">
    <w:abstractNumId w:val="43"/>
  </w:num>
  <w:num w:numId="301">
    <w:abstractNumId w:val="72"/>
  </w:num>
  <w:num w:numId="302">
    <w:abstractNumId w:val="166"/>
  </w:num>
  <w:num w:numId="303">
    <w:abstractNumId w:val="4"/>
  </w:num>
  <w:num w:numId="304">
    <w:abstractNumId w:val="262"/>
  </w:num>
  <w:num w:numId="305">
    <w:abstractNumId w:val="224"/>
  </w:num>
  <w:num w:numId="306">
    <w:abstractNumId w:val="198"/>
  </w:num>
  <w:num w:numId="307">
    <w:abstractNumId w:val="16"/>
  </w:num>
  <w:num w:numId="308">
    <w:abstractNumId w:val="35"/>
  </w:num>
  <w:num w:numId="309">
    <w:abstractNumId w:val="33"/>
  </w:num>
  <w:num w:numId="310">
    <w:abstractNumId w:val="145"/>
  </w:num>
  <w:num w:numId="311">
    <w:abstractNumId w:val="103"/>
  </w:num>
  <w:num w:numId="312">
    <w:abstractNumId w:val="121"/>
  </w:num>
  <w:num w:numId="313">
    <w:abstractNumId w:val="105"/>
  </w:num>
  <w:num w:numId="314">
    <w:abstractNumId w:val="110"/>
  </w:num>
  <w:num w:numId="315">
    <w:abstractNumId w:val="204"/>
  </w:num>
  <w:num w:numId="316">
    <w:abstractNumId w:val="77"/>
  </w:num>
  <w:num w:numId="317">
    <w:abstractNumId w:val="38"/>
  </w:num>
  <w:num w:numId="318">
    <w:abstractNumId w:val="56"/>
  </w:num>
  <w:num w:numId="319">
    <w:abstractNumId w:val="8"/>
  </w:num>
  <w:num w:numId="320">
    <w:abstractNumId w:val="14"/>
  </w:num>
  <w:num w:numId="321">
    <w:abstractNumId w:val="88"/>
  </w:num>
  <w:num w:numId="322">
    <w:abstractNumId w:val="59"/>
  </w:num>
  <w:num w:numId="323">
    <w:abstractNumId w:val="10"/>
  </w:num>
  <w:num w:numId="324">
    <w:abstractNumId w:val="10"/>
  </w:num>
  <w:num w:numId="325">
    <w:abstractNumId w:val="10"/>
  </w:num>
  <w:num w:numId="326">
    <w:abstractNumId w:val="272"/>
  </w:num>
  <w:num w:numId="327">
    <w:abstractNumId w:val="34"/>
  </w:num>
  <w:num w:numId="328">
    <w:abstractNumId w:val="228"/>
  </w:num>
  <w:num w:numId="329">
    <w:abstractNumId w:val="189"/>
  </w:num>
  <w:num w:numId="330">
    <w:abstractNumId w:val="79"/>
  </w:num>
  <w:num w:numId="331">
    <w:abstractNumId w:val="252"/>
  </w:num>
  <w:num w:numId="332">
    <w:abstractNumId w:val="180"/>
  </w:num>
  <w:num w:numId="333">
    <w:abstractNumId w:val="49"/>
  </w:num>
  <w:num w:numId="334">
    <w:abstractNumId w:val="27"/>
  </w:num>
  <w:num w:numId="335">
    <w:abstractNumId w:val="85"/>
  </w:num>
  <w:num w:numId="336">
    <w:abstractNumId w:val="205"/>
  </w:num>
  <w:num w:numId="337">
    <w:abstractNumId w:val="163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60"/>
  </w:num>
  <w:num w:numId="356">
    <w:abstractNumId w:val="136"/>
  </w:num>
  <w:num w:numId="357">
    <w:abstractNumId w:val="208"/>
  </w:num>
  <w:num w:numId="358">
    <w:abstractNumId w:val="213"/>
  </w:num>
  <w:num w:numId="359">
    <w:abstractNumId w:val="116"/>
  </w:num>
  <w:num w:numId="360">
    <w:abstractNumId w:val="48"/>
  </w:num>
  <w:num w:numId="361">
    <w:abstractNumId w:val="84"/>
  </w:num>
  <w:num w:numId="362">
    <w:abstractNumId w:val="217"/>
  </w:num>
  <w:num w:numId="363">
    <w:abstractNumId w:val="108"/>
  </w:num>
  <w:num w:numId="364">
    <w:abstractNumId w:val="73"/>
  </w:num>
  <w:num w:numId="365">
    <w:abstractNumId w:val="2"/>
  </w:num>
  <w:num w:numId="366">
    <w:abstractNumId w:val="98"/>
  </w:num>
  <w:num w:numId="367">
    <w:abstractNumId w:val="12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2A8E"/>
    <w:rsid w:val="000148D1"/>
    <w:rsid w:val="00016CD7"/>
    <w:rsid w:val="00016D06"/>
    <w:rsid w:val="000207CC"/>
    <w:rsid w:val="00020846"/>
    <w:rsid w:val="000216AC"/>
    <w:rsid w:val="000237BB"/>
    <w:rsid w:val="00023DA4"/>
    <w:rsid w:val="0002451F"/>
    <w:rsid w:val="00024A88"/>
    <w:rsid w:val="00030794"/>
    <w:rsid w:val="00031144"/>
    <w:rsid w:val="00033204"/>
    <w:rsid w:val="00035986"/>
    <w:rsid w:val="000371AF"/>
    <w:rsid w:val="00041E04"/>
    <w:rsid w:val="000427D8"/>
    <w:rsid w:val="00042DB7"/>
    <w:rsid w:val="00042EFE"/>
    <w:rsid w:val="00046F36"/>
    <w:rsid w:val="000512D9"/>
    <w:rsid w:val="000517E4"/>
    <w:rsid w:val="000539F0"/>
    <w:rsid w:val="00053DD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647"/>
    <w:rsid w:val="000749AB"/>
    <w:rsid w:val="00075AAB"/>
    <w:rsid w:val="00076CC2"/>
    <w:rsid w:val="000771C8"/>
    <w:rsid w:val="00077E5A"/>
    <w:rsid w:val="00080EEE"/>
    <w:rsid w:val="00081994"/>
    <w:rsid w:val="00082166"/>
    <w:rsid w:val="00084B6F"/>
    <w:rsid w:val="00085629"/>
    <w:rsid w:val="000863BD"/>
    <w:rsid w:val="0008711E"/>
    <w:rsid w:val="00087654"/>
    <w:rsid w:val="00087949"/>
    <w:rsid w:val="0009079C"/>
    <w:rsid w:val="00091C0A"/>
    <w:rsid w:val="00091F4E"/>
    <w:rsid w:val="000920A9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075"/>
    <w:rsid w:val="000A3E93"/>
    <w:rsid w:val="000A467B"/>
    <w:rsid w:val="000A4829"/>
    <w:rsid w:val="000A4AB4"/>
    <w:rsid w:val="000B0F8B"/>
    <w:rsid w:val="000B247C"/>
    <w:rsid w:val="000B2BE6"/>
    <w:rsid w:val="000B4692"/>
    <w:rsid w:val="000C0897"/>
    <w:rsid w:val="000C09E7"/>
    <w:rsid w:val="000C24CE"/>
    <w:rsid w:val="000C2E97"/>
    <w:rsid w:val="000C3458"/>
    <w:rsid w:val="000C730B"/>
    <w:rsid w:val="000C7C30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02B6"/>
    <w:rsid w:val="00111D89"/>
    <w:rsid w:val="00112062"/>
    <w:rsid w:val="00112085"/>
    <w:rsid w:val="001136DE"/>
    <w:rsid w:val="00115F4D"/>
    <w:rsid w:val="00116568"/>
    <w:rsid w:val="001166A9"/>
    <w:rsid w:val="001168BC"/>
    <w:rsid w:val="0011727E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6883"/>
    <w:rsid w:val="0012776E"/>
    <w:rsid w:val="00127843"/>
    <w:rsid w:val="00127EC2"/>
    <w:rsid w:val="001306E7"/>
    <w:rsid w:val="001333FF"/>
    <w:rsid w:val="00133669"/>
    <w:rsid w:val="00135153"/>
    <w:rsid w:val="0013698F"/>
    <w:rsid w:val="00136A0C"/>
    <w:rsid w:val="00136C4B"/>
    <w:rsid w:val="00137C0A"/>
    <w:rsid w:val="00140230"/>
    <w:rsid w:val="001436BE"/>
    <w:rsid w:val="001445B6"/>
    <w:rsid w:val="001453BD"/>
    <w:rsid w:val="00146C39"/>
    <w:rsid w:val="001504D2"/>
    <w:rsid w:val="0015062C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A1C"/>
    <w:rsid w:val="00194F2C"/>
    <w:rsid w:val="001958CC"/>
    <w:rsid w:val="00195F94"/>
    <w:rsid w:val="001960A7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0FE"/>
    <w:rsid w:val="001C2674"/>
    <w:rsid w:val="001C31BF"/>
    <w:rsid w:val="001C35ED"/>
    <w:rsid w:val="001C44D3"/>
    <w:rsid w:val="001C6446"/>
    <w:rsid w:val="001C72DF"/>
    <w:rsid w:val="001D0DE8"/>
    <w:rsid w:val="001D15A4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3B7F"/>
    <w:rsid w:val="00207BAD"/>
    <w:rsid w:val="0021054C"/>
    <w:rsid w:val="002107AF"/>
    <w:rsid w:val="00212E14"/>
    <w:rsid w:val="00213C8B"/>
    <w:rsid w:val="00213EC9"/>
    <w:rsid w:val="0021405C"/>
    <w:rsid w:val="002143EE"/>
    <w:rsid w:val="00215139"/>
    <w:rsid w:val="002160DC"/>
    <w:rsid w:val="002166B2"/>
    <w:rsid w:val="00220E2C"/>
    <w:rsid w:val="00220E5A"/>
    <w:rsid w:val="00220F9F"/>
    <w:rsid w:val="00220FCA"/>
    <w:rsid w:val="00221859"/>
    <w:rsid w:val="0022273C"/>
    <w:rsid w:val="00223DC8"/>
    <w:rsid w:val="00225851"/>
    <w:rsid w:val="00227C60"/>
    <w:rsid w:val="00230569"/>
    <w:rsid w:val="00232BA2"/>
    <w:rsid w:val="00232BD9"/>
    <w:rsid w:val="0023341C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7E8C"/>
    <w:rsid w:val="00247FC3"/>
    <w:rsid w:val="00250D76"/>
    <w:rsid w:val="002526E1"/>
    <w:rsid w:val="00252A24"/>
    <w:rsid w:val="00252C59"/>
    <w:rsid w:val="00252F66"/>
    <w:rsid w:val="00253345"/>
    <w:rsid w:val="00253AB3"/>
    <w:rsid w:val="0025672B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435D"/>
    <w:rsid w:val="002908B4"/>
    <w:rsid w:val="00291461"/>
    <w:rsid w:val="002918DC"/>
    <w:rsid w:val="00291A03"/>
    <w:rsid w:val="00293CE7"/>
    <w:rsid w:val="00294D41"/>
    <w:rsid w:val="002958E5"/>
    <w:rsid w:val="00295C7D"/>
    <w:rsid w:val="00296311"/>
    <w:rsid w:val="002966F4"/>
    <w:rsid w:val="002970E5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A781C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FF0"/>
    <w:rsid w:val="002D5466"/>
    <w:rsid w:val="002D5B08"/>
    <w:rsid w:val="002D7284"/>
    <w:rsid w:val="002D784C"/>
    <w:rsid w:val="002D7CE7"/>
    <w:rsid w:val="002E1A29"/>
    <w:rsid w:val="002E4699"/>
    <w:rsid w:val="002E65A7"/>
    <w:rsid w:val="002E7452"/>
    <w:rsid w:val="002F0B7A"/>
    <w:rsid w:val="002F26BD"/>
    <w:rsid w:val="002F2DC3"/>
    <w:rsid w:val="002F3481"/>
    <w:rsid w:val="002F37E1"/>
    <w:rsid w:val="002F4439"/>
    <w:rsid w:val="002F4F98"/>
    <w:rsid w:val="002F56FD"/>
    <w:rsid w:val="002F57EA"/>
    <w:rsid w:val="002F59F0"/>
    <w:rsid w:val="002F5D1E"/>
    <w:rsid w:val="002F74A2"/>
    <w:rsid w:val="003006E1"/>
    <w:rsid w:val="00302F6C"/>
    <w:rsid w:val="003038B7"/>
    <w:rsid w:val="003057E1"/>
    <w:rsid w:val="003123E2"/>
    <w:rsid w:val="00313ABF"/>
    <w:rsid w:val="00320B0F"/>
    <w:rsid w:val="003211AC"/>
    <w:rsid w:val="00323873"/>
    <w:rsid w:val="0032438B"/>
    <w:rsid w:val="003271EF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1B25"/>
    <w:rsid w:val="00361D4E"/>
    <w:rsid w:val="0036361F"/>
    <w:rsid w:val="00363663"/>
    <w:rsid w:val="00365CC5"/>
    <w:rsid w:val="00367BD5"/>
    <w:rsid w:val="00367FE5"/>
    <w:rsid w:val="00371A3B"/>
    <w:rsid w:val="00371BAF"/>
    <w:rsid w:val="003726E9"/>
    <w:rsid w:val="0037322E"/>
    <w:rsid w:val="003746FB"/>
    <w:rsid w:val="00374A15"/>
    <w:rsid w:val="003760D4"/>
    <w:rsid w:val="00376998"/>
    <w:rsid w:val="00377C28"/>
    <w:rsid w:val="0038091B"/>
    <w:rsid w:val="00382BDE"/>
    <w:rsid w:val="00383829"/>
    <w:rsid w:val="00384FB6"/>
    <w:rsid w:val="003854CC"/>
    <w:rsid w:val="0038577D"/>
    <w:rsid w:val="003860DC"/>
    <w:rsid w:val="003870EA"/>
    <w:rsid w:val="0039038B"/>
    <w:rsid w:val="00390AA4"/>
    <w:rsid w:val="00392C20"/>
    <w:rsid w:val="00392DE3"/>
    <w:rsid w:val="00394A0C"/>
    <w:rsid w:val="003959E0"/>
    <w:rsid w:val="00397592"/>
    <w:rsid w:val="00397AC2"/>
    <w:rsid w:val="003A19BC"/>
    <w:rsid w:val="003A4EF5"/>
    <w:rsid w:val="003A5133"/>
    <w:rsid w:val="003A64CF"/>
    <w:rsid w:val="003B1A87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499"/>
    <w:rsid w:val="003C08E8"/>
    <w:rsid w:val="003C13B6"/>
    <w:rsid w:val="003C2423"/>
    <w:rsid w:val="003C3407"/>
    <w:rsid w:val="003C5CE7"/>
    <w:rsid w:val="003C5F50"/>
    <w:rsid w:val="003C6377"/>
    <w:rsid w:val="003C7FEF"/>
    <w:rsid w:val="003D63AD"/>
    <w:rsid w:val="003D6656"/>
    <w:rsid w:val="003D69D8"/>
    <w:rsid w:val="003D798E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132"/>
    <w:rsid w:val="0040774B"/>
    <w:rsid w:val="004079E7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58B"/>
    <w:rsid w:val="004348C7"/>
    <w:rsid w:val="00434F82"/>
    <w:rsid w:val="004355B6"/>
    <w:rsid w:val="00435F0C"/>
    <w:rsid w:val="00436866"/>
    <w:rsid w:val="00437146"/>
    <w:rsid w:val="00441B67"/>
    <w:rsid w:val="00444997"/>
    <w:rsid w:val="00445852"/>
    <w:rsid w:val="0045102E"/>
    <w:rsid w:val="00451EBE"/>
    <w:rsid w:val="004526FD"/>
    <w:rsid w:val="004527AA"/>
    <w:rsid w:val="004535F8"/>
    <w:rsid w:val="00455F77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4858"/>
    <w:rsid w:val="004A4B5F"/>
    <w:rsid w:val="004A59CA"/>
    <w:rsid w:val="004A5C41"/>
    <w:rsid w:val="004A694E"/>
    <w:rsid w:val="004B15B9"/>
    <w:rsid w:val="004B1C25"/>
    <w:rsid w:val="004B30AF"/>
    <w:rsid w:val="004B3238"/>
    <w:rsid w:val="004B4B62"/>
    <w:rsid w:val="004B5083"/>
    <w:rsid w:val="004B55B7"/>
    <w:rsid w:val="004B7829"/>
    <w:rsid w:val="004C1CA0"/>
    <w:rsid w:val="004C1EED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410"/>
    <w:rsid w:val="005008F9"/>
    <w:rsid w:val="00501A24"/>
    <w:rsid w:val="00502D52"/>
    <w:rsid w:val="00502E47"/>
    <w:rsid w:val="00504049"/>
    <w:rsid w:val="00504AAF"/>
    <w:rsid w:val="00504C93"/>
    <w:rsid w:val="00504DF9"/>
    <w:rsid w:val="00505853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1F1B"/>
    <w:rsid w:val="0052330B"/>
    <w:rsid w:val="00526BCE"/>
    <w:rsid w:val="00526E19"/>
    <w:rsid w:val="00530FE1"/>
    <w:rsid w:val="00533501"/>
    <w:rsid w:val="0053375D"/>
    <w:rsid w:val="00534B59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2972"/>
    <w:rsid w:val="005644C1"/>
    <w:rsid w:val="00565067"/>
    <w:rsid w:val="00565E65"/>
    <w:rsid w:val="0056784D"/>
    <w:rsid w:val="00567F5D"/>
    <w:rsid w:val="00572421"/>
    <w:rsid w:val="00572FB8"/>
    <w:rsid w:val="00573CF1"/>
    <w:rsid w:val="0057478A"/>
    <w:rsid w:val="00574B0D"/>
    <w:rsid w:val="00575796"/>
    <w:rsid w:val="005801E2"/>
    <w:rsid w:val="0058131A"/>
    <w:rsid w:val="00581DF4"/>
    <w:rsid w:val="005823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80"/>
    <w:rsid w:val="005A66E3"/>
    <w:rsid w:val="005A791D"/>
    <w:rsid w:val="005A7E6C"/>
    <w:rsid w:val="005B03A3"/>
    <w:rsid w:val="005B1330"/>
    <w:rsid w:val="005B240D"/>
    <w:rsid w:val="005B2E4D"/>
    <w:rsid w:val="005B4D63"/>
    <w:rsid w:val="005B668B"/>
    <w:rsid w:val="005B6D39"/>
    <w:rsid w:val="005C14FE"/>
    <w:rsid w:val="005C1A4D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60"/>
    <w:rsid w:val="005D66E3"/>
    <w:rsid w:val="005D6F51"/>
    <w:rsid w:val="005E1DCF"/>
    <w:rsid w:val="005E5AFD"/>
    <w:rsid w:val="005E616C"/>
    <w:rsid w:val="005F01E1"/>
    <w:rsid w:val="005F0200"/>
    <w:rsid w:val="005F159C"/>
    <w:rsid w:val="005F15F8"/>
    <w:rsid w:val="005F2A73"/>
    <w:rsid w:val="005F31A5"/>
    <w:rsid w:val="005F3649"/>
    <w:rsid w:val="005F4247"/>
    <w:rsid w:val="005F46F0"/>
    <w:rsid w:val="005F49FE"/>
    <w:rsid w:val="005F715F"/>
    <w:rsid w:val="005F7344"/>
    <w:rsid w:val="006002C3"/>
    <w:rsid w:val="006009FC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393A"/>
    <w:rsid w:val="00625429"/>
    <w:rsid w:val="00625B1F"/>
    <w:rsid w:val="006263AA"/>
    <w:rsid w:val="00626B1F"/>
    <w:rsid w:val="00627BA1"/>
    <w:rsid w:val="00627E62"/>
    <w:rsid w:val="00631D70"/>
    <w:rsid w:val="00632272"/>
    <w:rsid w:val="00632C96"/>
    <w:rsid w:val="0063302E"/>
    <w:rsid w:val="00634681"/>
    <w:rsid w:val="00634C72"/>
    <w:rsid w:val="006358BC"/>
    <w:rsid w:val="00637867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1FCA"/>
    <w:rsid w:val="006528CB"/>
    <w:rsid w:val="006538D2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7806"/>
    <w:rsid w:val="00691643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4C65"/>
    <w:rsid w:val="006B6750"/>
    <w:rsid w:val="006B6D45"/>
    <w:rsid w:val="006B6EB0"/>
    <w:rsid w:val="006B7BC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4EB"/>
    <w:rsid w:val="006D0F84"/>
    <w:rsid w:val="006D1258"/>
    <w:rsid w:val="006D16F3"/>
    <w:rsid w:val="006D1E9B"/>
    <w:rsid w:val="006D217D"/>
    <w:rsid w:val="006D3D21"/>
    <w:rsid w:val="006D53D3"/>
    <w:rsid w:val="006D7061"/>
    <w:rsid w:val="006E06F1"/>
    <w:rsid w:val="006E07FA"/>
    <w:rsid w:val="006E09AB"/>
    <w:rsid w:val="006E0AB5"/>
    <w:rsid w:val="006E1616"/>
    <w:rsid w:val="006E1B2F"/>
    <w:rsid w:val="006E20E4"/>
    <w:rsid w:val="006E2847"/>
    <w:rsid w:val="006E3482"/>
    <w:rsid w:val="006E72C1"/>
    <w:rsid w:val="006E75F0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6EB"/>
    <w:rsid w:val="00720CCA"/>
    <w:rsid w:val="00723A9C"/>
    <w:rsid w:val="007251B8"/>
    <w:rsid w:val="0072696F"/>
    <w:rsid w:val="00726CE5"/>
    <w:rsid w:val="00727045"/>
    <w:rsid w:val="0072715B"/>
    <w:rsid w:val="00727B6B"/>
    <w:rsid w:val="0073008D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66A"/>
    <w:rsid w:val="00746C1E"/>
    <w:rsid w:val="00750C0E"/>
    <w:rsid w:val="0075264B"/>
    <w:rsid w:val="00752D2A"/>
    <w:rsid w:val="007555A0"/>
    <w:rsid w:val="00756255"/>
    <w:rsid w:val="00756277"/>
    <w:rsid w:val="0075703D"/>
    <w:rsid w:val="00760984"/>
    <w:rsid w:val="00761BF4"/>
    <w:rsid w:val="00761D22"/>
    <w:rsid w:val="00763668"/>
    <w:rsid w:val="00763F5C"/>
    <w:rsid w:val="00764EDD"/>
    <w:rsid w:val="00765498"/>
    <w:rsid w:val="00765942"/>
    <w:rsid w:val="00765AF6"/>
    <w:rsid w:val="0076606C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DD3"/>
    <w:rsid w:val="00787F4A"/>
    <w:rsid w:val="00791AC7"/>
    <w:rsid w:val="00793D5A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9A8"/>
    <w:rsid w:val="007B4B38"/>
    <w:rsid w:val="007B4C97"/>
    <w:rsid w:val="007B54CB"/>
    <w:rsid w:val="007B66BA"/>
    <w:rsid w:val="007B6B10"/>
    <w:rsid w:val="007B6F0D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1206"/>
    <w:rsid w:val="007D1966"/>
    <w:rsid w:val="007D2128"/>
    <w:rsid w:val="007D2A56"/>
    <w:rsid w:val="007D3D87"/>
    <w:rsid w:val="007D3F48"/>
    <w:rsid w:val="007D424F"/>
    <w:rsid w:val="007D5302"/>
    <w:rsid w:val="007D7A4D"/>
    <w:rsid w:val="007E04D6"/>
    <w:rsid w:val="007E1188"/>
    <w:rsid w:val="007E1467"/>
    <w:rsid w:val="007E1A46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26A"/>
    <w:rsid w:val="007F5DDF"/>
    <w:rsid w:val="007F67E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94E"/>
    <w:rsid w:val="008119B4"/>
    <w:rsid w:val="00811BDC"/>
    <w:rsid w:val="0081237F"/>
    <w:rsid w:val="00812627"/>
    <w:rsid w:val="00814F01"/>
    <w:rsid w:val="00814FA9"/>
    <w:rsid w:val="0081559D"/>
    <w:rsid w:val="00817A49"/>
    <w:rsid w:val="00817B22"/>
    <w:rsid w:val="00821E07"/>
    <w:rsid w:val="0082366F"/>
    <w:rsid w:val="00825413"/>
    <w:rsid w:val="008254CF"/>
    <w:rsid w:val="0082558B"/>
    <w:rsid w:val="00825F1B"/>
    <w:rsid w:val="0082621B"/>
    <w:rsid w:val="00826C06"/>
    <w:rsid w:val="008277E0"/>
    <w:rsid w:val="0083070F"/>
    <w:rsid w:val="00830B11"/>
    <w:rsid w:val="00835F0B"/>
    <w:rsid w:val="00837085"/>
    <w:rsid w:val="008373F2"/>
    <w:rsid w:val="008379FF"/>
    <w:rsid w:val="0084116E"/>
    <w:rsid w:val="00842C8C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E26"/>
    <w:rsid w:val="00872120"/>
    <w:rsid w:val="00872923"/>
    <w:rsid w:val="008730E0"/>
    <w:rsid w:val="00875072"/>
    <w:rsid w:val="00876175"/>
    <w:rsid w:val="00877347"/>
    <w:rsid w:val="00877976"/>
    <w:rsid w:val="00880BA3"/>
    <w:rsid w:val="00880CD4"/>
    <w:rsid w:val="00882477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A76"/>
    <w:rsid w:val="008B5B04"/>
    <w:rsid w:val="008B7E4F"/>
    <w:rsid w:val="008C06E3"/>
    <w:rsid w:val="008C306D"/>
    <w:rsid w:val="008C313A"/>
    <w:rsid w:val="008C4DE6"/>
    <w:rsid w:val="008C4E13"/>
    <w:rsid w:val="008C736C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53CE"/>
    <w:rsid w:val="008F5455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0BAF"/>
    <w:rsid w:val="00912227"/>
    <w:rsid w:val="0091291F"/>
    <w:rsid w:val="00912A4A"/>
    <w:rsid w:val="00912AF4"/>
    <w:rsid w:val="00913BE2"/>
    <w:rsid w:val="00915848"/>
    <w:rsid w:val="00917657"/>
    <w:rsid w:val="0091767C"/>
    <w:rsid w:val="00917875"/>
    <w:rsid w:val="00920609"/>
    <w:rsid w:val="0092081A"/>
    <w:rsid w:val="00922C36"/>
    <w:rsid w:val="009230A1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71F5"/>
    <w:rsid w:val="00937B6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608C"/>
    <w:rsid w:val="0095741B"/>
    <w:rsid w:val="00957B98"/>
    <w:rsid w:val="0096103A"/>
    <w:rsid w:val="00961220"/>
    <w:rsid w:val="00961424"/>
    <w:rsid w:val="00961ABB"/>
    <w:rsid w:val="00962A40"/>
    <w:rsid w:val="009635C8"/>
    <w:rsid w:val="009654C5"/>
    <w:rsid w:val="0096551D"/>
    <w:rsid w:val="00970300"/>
    <w:rsid w:val="00975DEB"/>
    <w:rsid w:val="00976E03"/>
    <w:rsid w:val="009774F1"/>
    <w:rsid w:val="00980D68"/>
    <w:rsid w:val="00981B4C"/>
    <w:rsid w:val="00981FFD"/>
    <w:rsid w:val="00983634"/>
    <w:rsid w:val="00984F9C"/>
    <w:rsid w:val="009865DF"/>
    <w:rsid w:val="00986DCA"/>
    <w:rsid w:val="00987C10"/>
    <w:rsid w:val="0099009C"/>
    <w:rsid w:val="00990E1C"/>
    <w:rsid w:val="0099161B"/>
    <w:rsid w:val="009919BE"/>
    <w:rsid w:val="00991A87"/>
    <w:rsid w:val="00992189"/>
    <w:rsid w:val="00992FFE"/>
    <w:rsid w:val="00996FBD"/>
    <w:rsid w:val="00997CF1"/>
    <w:rsid w:val="00997D52"/>
    <w:rsid w:val="009A0ECB"/>
    <w:rsid w:val="009A2A17"/>
    <w:rsid w:val="009A2B08"/>
    <w:rsid w:val="009A2B39"/>
    <w:rsid w:val="009A2CC8"/>
    <w:rsid w:val="009A371E"/>
    <w:rsid w:val="009B00B9"/>
    <w:rsid w:val="009B03AE"/>
    <w:rsid w:val="009B07CD"/>
    <w:rsid w:val="009B12AE"/>
    <w:rsid w:val="009B1AC7"/>
    <w:rsid w:val="009B48AB"/>
    <w:rsid w:val="009B6578"/>
    <w:rsid w:val="009B6F60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F33"/>
    <w:rsid w:val="009D56F9"/>
    <w:rsid w:val="009D68CD"/>
    <w:rsid w:val="009D7F3C"/>
    <w:rsid w:val="009E142C"/>
    <w:rsid w:val="009E17E9"/>
    <w:rsid w:val="009E1845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342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3A3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81"/>
    <w:rsid w:val="00A226BE"/>
    <w:rsid w:val="00A23681"/>
    <w:rsid w:val="00A24044"/>
    <w:rsid w:val="00A244BD"/>
    <w:rsid w:val="00A246B4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7400"/>
    <w:rsid w:val="00A47898"/>
    <w:rsid w:val="00A51AB2"/>
    <w:rsid w:val="00A530A4"/>
    <w:rsid w:val="00A547C7"/>
    <w:rsid w:val="00A54C08"/>
    <w:rsid w:val="00A6080A"/>
    <w:rsid w:val="00A621C6"/>
    <w:rsid w:val="00A6496C"/>
    <w:rsid w:val="00A65304"/>
    <w:rsid w:val="00A65A22"/>
    <w:rsid w:val="00A6664B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34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223E"/>
    <w:rsid w:val="00AC3481"/>
    <w:rsid w:val="00AC4C3A"/>
    <w:rsid w:val="00AC6E41"/>
    <w:rsid w:val="00AD2637"/>
    <w:rsid w:val="00AD6338"/>
    <w:rsid w:val="00AE04DC"/>
    <w:rsid w:val="00AE0E44"/>
    <w:rsid w:val="00AE1AA4"/>
    <w:rsid w:val="00AE2BB7"/>
    <w:rsid w:val="00AE2C33"/>
    <w:rsid w:val="00AE3C0E"/>
    <w:rsid w:val="00AE4479"/>
    <w:rsid w:val="00AE74A0"/>
    <w:rsid w:val="00AE7611"/>
    <w:rsid w:val="00AF0377"/>
    <w:rsid w:val="00AF044B"/>
    <w:rsid w:val="00AF1405"/>
    <w:rsid w:val="00AF181B"/>
    <w:rsid w:val="00AF3343"/>
    <w:rsid w:val="00AF36C8"/>
    <w:rsid w:val="00AF3ABE"/>
    <w:rsid w:val="00AF3D90"/>
    <w:rsid w:val="00AF5F98"/>
    <w:rsid w:val="00AF6E74"/>
    <w:rsid w:val="00B0117F"/>
    <w:rsid w:val="00B0182A"/>
    <w:rsid w:val="00B02306"/>
    <w:rsid w:val="00B03519"/>
    <w:rsid w:val="00B03C38"/>
    <w:rsid w:val="00B04E31"/>
    <w:rsid w:val="00B05096"/>
    <w:rsid w:val="00B06D8B"/>
    <w:rsid w:val="00B06E81"/>
    <w:rsid w:val="00B1121D"/>
    <w:rsid w:val="00B129C7"/>
    <w:rsid w:val="00B12D51"/>
    <w:rsid w:val="00B131EF"/>
    <w:rsid w:val="00B1353B"/>
    <w:rsid w:val="00B146CA"/>
    <w:rsid w:val="00B153CF"/>
    <w:rsid w:val="00B16CDF"/>
    <w:rsid w:val="00B1788E"/>
    <w:rsid w:val="00B20781"/>
    <w:rsid w:val="00B224D6"/>
    <w:rsid w:val="00B23533"/>
    <w:rsid w:val="00B23F7F"/>
    <w:rsid w:val="00B24441"/>
    <w:rsid w:val="00B24B49"/>
    <w:rsid w:val="00B255F6"/>
    <w:rsid w:val="00B2591C"/>
    <w:rsid w:val="00B27644"/>
    <w:rsid w:val="00B303C1"/>
    <w:rsid w:val="00B32101"/>
    <w:rsid w:val="00B3344D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35E"/>
    <w:rsid w:val="00B45E7E"/>
    <w:rsid w:val="00B45F05"/>
    <w:rsid w:val="00B47DE5"/>
    <w:rsid w:val="00B520AA"/>
    <w:rsid w:val="00B52CE5"/>
    <w:rsid w:val="00B537D4"/>
    <w:rsid w:val="00B5476D"/>
    <w:rsid w:val="00B54DB9"/>
    <w:rsid w:val="00B567EA"/>
    <w:rsid w:val="00B571A1"/>
    <w:rsid w:val="00B57FAD"/>
    <w:rsid w:val="00B625AD"/>
    <w:rsid w:val="00B6406E"/>
    <w:rsid w:val="00B6419C"/>
    <w:rsid w:val="00B651DB"/>
    <w:rsid w:val="00B66345"/>
    <w:rsid w:val="00B6752A"/>
    <w:rsid w:val="00B67C0A"/>
    <w:rsid w:val="00B67C79"/>
    <w:rsid w:val="00B70B93"/>
    <w:rsid w:val="00B70CF6"/>
    <w:rsid w:val="00B719AE"/>
    <w:rsid w:val="00B74CD7"/>
    <w:rsid w:val="00B74E9B"/>
    <w:rsid w:val="00B76473"/>
    <w:rsid w:val="00B82FAB"/>
    <w:rsid w:val="00B85AB3"/>
    <w:rsid w:val="00B869AD"/>
    <w:rsid w:val="00B9017D"/>
    <w:rsid w:val="00B909A2"/>
    <w:rsid w:val="00B93019"/>
    <w:rsid w:val="00B93647"/>
    <w:rsid w:val="00B941B3"/>
    <w:rsid w:val="00B94255"/>
    <w:rsid w:val="00B94775"/>
    <w:rsid w:val="00B94A6A"/>
    <w:rsid w:val="00B95041"/>
    <w:rsid w:val="00B95383"/>
    <w:rsid w:val="00B9576A"/>
    <w:rsid w:val="00B957B4"/>
    <w:rsid w:val="00B966C3"/>
    <w:rsid w:val="00B9724D"/>
    <w:rsid w:val="00BA203A"/>
    <w:rsid w:val="00BA44DD"/>
    <w:rsid w:val="00BA5239"/>
    <w:rsid w:val="00BA668A"/>
    <w:rsid w:val="00BA7CC2"/>
    <w:rsid w:val="00BB0002"/>
    <w:rsid w:val="00BB172A"/>
    <w:rsid w:val="00BB3FF0"/>
    <w:rsid w:val="00BB52F2"/>
    <w:rsid w:val="00BB7ADC"/>
    <w:rsid w:val="00BC1F7D"/>
    <w:rsid w:val="00BC2792"/>
    <w:rsid w:val="00BC2A7E"/>
    <w:rsid w:val="00BC3957"/>
    <w:rsid w:val="00BC40E0"/>
    <w:rsid w:val="00BC4525"/>
    <w:rsid w:val="00BC5692"/>
    <w:rsid w:val="00BC59B9"/>
    <w:rsid w:val="00BC7197"/>
    <w:rsid w:val="00BC7328"/>
    <w:rsid w:val="00BC7819"/>
    <w:rsid w:val="00BD07F3"/>
    <w:rsid w:val="00BD221D"/>
    <w:rsid w:val="00BD25B5"/>
    <w:rsid w:val="00BD3B20"/>
    <w:rsid w:val="00BD41B4"/>
    <w:rsid w:val="00BD5353"/>
    <w:rsid w:val="00BD7241"/>
    <w:rsid w:val="00BE0B55"/>
    <w:rsid w:val="00BE0E00"/>
    <w:rsid w:val="00BE171E"/>
    <w:rsid w:val="00BE1889"/>
    <w:rsid w:val="00BE2326"/>
    <w:rsid w:val="00BE3F4E"/>
    <w:rsid w:val="00BE4293"/>
    <w:rsid w:val="00BE5017"/>
    <w:rsid w:val="00BE609A"/>
    <w:rsid w:val="00BE7F62"/>
    <w:rsid w:val="00BF004E"/>
    <w:rsid w:val="00BF05E5"/>
    <w:rsid w:val="00BF2537"/>
    <w:rsid w:val="00BF7C21"/>
    <w:rsid w:val="00BF7EEA"/>
    <w:rsid w:val="00C001F3"/>
    <w:rsid w:val="00C002C6"/>
    <w:rsid w:val="00C019BA"/>
    <w:rsid w:val="00C03E7D"/>
    <w:rsid w:val="00C0664A"/>
    <w:rsid w:val="00C07A4B"/>
    <w:rsid w:val="00C1024C"/>
    <w:rsid w:val="00C13303"/>
    <w:rsid w:val="00C13639"/>
    <w:rsid w:val="00C13884"/>
    <w:rsid w:val="00C1459B"/>
    <w:rsid w:val="00C14BAB"/>
    <w:rsid w:val="00C1557A"/>
    <w:rsid w:val="00C15775"/>
    <w:rsid w:val="00C1630F"/>
    <w:rsid w:val="00C165B6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43795"/>
    <w:rsid w:val="00C43D49"/>
    <w:rsid w:val="00C44AFC"/>
    <w:rsid w:val="00C454E1"/>
    <w:rsid w:val="00C471DD"/>
    <w:rsid w:val="00C50B2D"/>
    <w:rsid w:val="00C50B8D"/>
    <w:rsid w:val="00C51097"/>
    <w:rsid w:val="00C51801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CBC"/>
    <w:rsid w:val="00C74516"/>
    <w:rsid w:val="00C74B41"/>
    <w:rsid w:val="00C75C70"/>
    <w:rsid w:val="00C76998"/>
    <w:rsid w:val="00C77F62"/>
    <w:rsid w:val="00C80105"/>
    <w:rsid w:val="00C80D1A"/>
    <w:rsid w:val="00C80DE1"/>
    <w:rsid w:val="00C81FC7"/>
    <w:rsid w:val="00C81FF6"/>
    <w:rsid w:val="00C820D8"/>
    <w:rsid w:val="00C8283C"/>
    <w:rsid w:val="00C82C8F"/>
    <w:rsid w:val="00C83080"/>
    <w:rsid w:val="00C831D3"/>
    <w:rsid w:val="00C83970"/>
    <w:rsid w:val="00C90E66"/>
    <w:rsid w:val="00C91BC3"/>
    <w:rsid w:val="00C92608"/>
    <w:rsid w:val="00C927A5"/>
    <w:rsid w:val="00C945D7"/>
    <w:rsid w:val="00C9530E"/>
    <w:rsid w:val="00C96524"/>
    <w:rsid w:val="00C96D65"/>
    <w:rsid w:val="00C97E2C"/>
    <w:rsid w:val="00CA09ED"/>
    <w:rsid w:val="00CA0A55"/>
    <w:rsid w:val="00CA1F6E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163D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764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0B90"/>
    <w:rsid w:val="00D010CF"/>
    <w:rsid w:val="00D032A2"/>
    <w:rsid w:val="00D03C7E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33DF"/>
    <w:rsid w:val="00D1468F"/>
    <w:rsid w:val="00D14B0C"/>
    <w:rsid w:val="00D16589"/>
    <w:rsid w:val="00D211A9"/>
    <w:rsid w:val="00D212E4"/>
    <w:rsid w:val="00D24313"/>
    <w:rsid w:val="00D2499D"/>
    <w:rsid w:val="00D24AD4"/>
    <w:rsid w:val="00D254AE"/>
    <w:rsid w:val="00D264C3"/>
    <w:rsid w:val="00D26706"/>
    <w:rsid w:val="00D26A03"/>
    <w:rsid w:val="00D272C1"/>
    <w:rsid w:val="00D30781"/>
    <w:rsid w:val="00D3229F"/>
    <w:rsid w:val="00D323FF"/>
    <w:rsid w:val="00D3266A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1125"/>
    <w:rsid w:val="00D632AA"/>
    <w:rsid w:val="00D637DA"/>
    <w:rsid w:val="00D66D2B"/>
    <w:rsid w:val="00D67B64"/>
    <w:rsid w:val="00D70D37"/>
    <w:rsid w:val="00D710B3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EF5"/>
    <w:rsid w:val="00D82093"/>
    <w:rsid w:val="00D820BE"/>
    <w:rsid w:val="00D826E5"/>
    <w:rsid w:val="00D830A8"/>
    <w:rsid w:val="00D84DC7"/>
    <w:rsid w:val="00D852F4"/>
    <w:rsid w:val="00D85750"/>
    <w:rsid w:val="00D90ADF"/>
    <w:rsid w:val="00D90D12"/>
    <w:rsid w:val="00D95A2F"/>
    <w:rsid w:val="00D966A9"/>
    <w:rsid w:val="00D9735A"/>
    <w:rsid w:val="00D9773E"/>
    <w:rsid w:val="00DA0109"/>
    <w:rsid w:val="00DA017D"/>
    <w:rsid w:val="00DA07FB"/>
    <w:rsid w:val="00DA2C27"/>
    <w:rsid w:val="00DA6414"/>
    <w:rsid w:val="00DA78D9"/>
    <w:rsid w:val="00DB11F1"/>
    <w:rsid w:val="00DB1C08"/>
    <w:rsid w:val="00DB3038"/>
    <w:rsid w:val="00DB3296"/>
    <w:rsid w:val="00DB384B"/>
    <w:rsid w:val="00DB3B72"/>
    <w:rsid w:val="00DB546C"/>
    <w:rsid w:val="00DB74B9"/>
    <w:rsid w:val="00DB7A38"/>
    <w:rsid w:val="00DB7AE7"/>
    <w:rsid w:val="00DC3FA2"/>
    <w:rsid w:val="00DC42CB"/>
    <w:rsid w:val="00DC56F4"/>
    <w:rsid w:val="00DC5889"/>
    <w:rsid w:val="00DC5DC5"/>
    <w:rsid w:val="00DD0AB8"/>
    <w:rsid w:val="00DD429E"/>
    <w:rsid w:val="00DD438B"/>
    <w:rsid w:val="00DD5AB3"/>
    <w:rsid w:val="00DD6D2D"/>
    <w:rsid w:val="00DD7744"/>
    <w:rsid w:val="00DD79DB"/>
    <w:rsid w:val="00DE0173"/>
    <w:rsid w:val="00DE04AB"/>
    <w:rsid w:val="00DE1565"/>
    <w:rsid w:val="00DE41A7"/>
    <w:rsid w:val="00DE5CF1"/>
    <w:rsid w:val="00DE704A"/>
    <w:rsid w:val="00DF1187"/>
    <w:rsid w:val="00DF1ED1"/>
    <w:rsid w:val="00DF3EDF"/>
    <w:rsid w:val="00DF4156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2787"/>
    <w:rsid w:val="00E04F23"/>
    <w:rsid w:val="00E05890"/>
    <w:rsid w:val="00E05BFF"/>
    <w:rsid w:val="00E067C7"/>
    <w:rsid w:val="00E102B1"/>
    <w:rsid w:val="00E102CA"/>
    <w:rsid w:val="00E121A1"/>
    <w:rsid w:val="00E129B2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779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57EE7"/>
    <w:rsid w:val="00E60BD6"/>
    <w:rsid w:val="00E624EF"/>
    <w:rsid w:val="00E63E4A"/>
    <w:rsid w:val="00E64A2B"/>
    <w:rsid w:val="00E6543F"/>
    <w:rsid w:val="00E66EA9"/>
    <w:rsid w:val="00E6779D"/>
    <w:rsid w:val="00E7131C"/>
    <w:rsid w:val="00E71C39"/>
    <w:rsid w:val="00E722D6"/>
    <w:rsid w:val="00E74D33"/>
    <w:rsid w:val="00E756EA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01E"/>
    <w:rsid w:val="00EB2B12"/>
    <w:rsid w:val="00EB31AC"/>
    <w:rsid w:val="00EB3342"/>
    <w:rsid w:val="00EB3951"/>
    <w:rsid w:val="00EB41CC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8AD"/>
    <w:rsid w:val="00ED7037"/>
    <w:rsid w:val="00ED7451"/>
    <w:rsid w:val="00EE0020"/>
    <w:rsid w:val="00EE0458"/>
    <w:rsid w:val="00EE0D96"/>
    <w:rsid w:val="00EE2D99"/>
    <w:rsid w:val="00EE3EF3"/>
    <w:rsid w:val="00EE4055"/>
    <w:rsid w:val="00EE414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7B"/>
    <w:rsid w:val="00F0212B"/>
    <w:rsid w:val="00F02AE1"/>
    <w:rsid w:val="00F042D6"/>
    <w:rsid w:val="00F04AC4"/>
    <w:rsid w:val="00F05AC3"/>
    <w:rsid w:val="00F070B3"/>
    <w:rsid w:val="00F070CB"/>
    <w:rsid w:val="00F07776"/>
    <w:rsid w:val="00F07F32"/>
    <w:rsid w:val="00F10063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4E71"/>
    <w:rsid w:val="00F252F3"/>
    <w:rsid w:val="00F25858"/>
    <w:rsid w:val="00F25A3F"/>
    <w:rsid w:val="00F25E85"/>
    <w:rsid w:val="00F307C9"/>
    <w:rsid w:val="00F30B24"/>
    <w:rsid w:val="00F31E88"/>
    <w:rsid w:val="00F328C5"/>
    <w:rsid w:val="00F33746"/>
    <w:rsid w:val="00F33747"/>
    <w:rsid w:val="00F339CE"/>
    <w:rsid w:val="00F36E4C"/>
    <w:rsid w:val="00F37B81"/>
    <w:rsid w:val="00F40BDC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5C90"/>
    <w:rsid w:val="00F569ED"/>
    <w:rsid w:val="00F579AD"/>
    <w:rsid w:val="00F601AA"/>
    <w:rsid w:val="00F61AD9"/>
    <w:rsid w:val="00F62D80"/>
    <w:rsid w:val="00F6428A"/>
    <w:rsid w:val="00F64BD2"/>
    <w:rsid w:val="00F66C53"/>
    <w:rsid w:val="00F66FE0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474E"/>
    <w:rsid w:val="00F94AD9"/>
    <w:rsid w:val="00F94E55"/>
    <w:rsid w:val="00F95158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703"/>
    <w:rsid w:val="00FD0B3D"/>
    <w:rsid w:val="00FD1C17"/>
    <w:rsid w:val="00FD3DF4"/>
    <w:rsid w:val="00FD4C38"/>
    <w:rsid w:val="00FD5503"/>
    <w:rsid w:val="00FD6457"/>
    <w:rsid w:val="00FD6C4A"/>
    <w:rsid w:val="00FE289C"/>
    <w:rsid w:val="00FE6DED"/>
    <w:rsid w:val="00FF4BBA"/>
    <w:rsid w:val="00FF4E7F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C4C1FF"/>
  <w15:docId w15:val="{4809270E-C603-47CD-8285-860859AA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qFormat/>
    <w:rsid w:val="007E1A46"/>
    <w:pPr>
      <w:tabs>
        <w:tab w:val="right" w:leader="dot" w:pos="8872"/>
      </w:tabs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E1A46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qFormat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  <w:style w:type="table" w:customStyle="1" w:styleId="111">
    <w:name w:val="ตารางที่มีเส้น 1 แบบบาง11"/>
    <w:basedOn w:val="a1"/>
    <w:uiPriority w:val="46"/>
    <w:rsid w:val="00922C3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a">
    <w:name w:val="Unresolved Mention"/>
    <w:basedOn w:val="a0"/>
    <w:uiPriority w:val="99"/>
    <w:semiHidden/>
    <w:unhideWhenUsed/>
    <w:rsid w:val="009230A1"/>
    <w:rPr>
      <w:color w:val="808080"/>
      <w:shd w:val="clear" w:color="auto" w:fill="E6E6E6"/>
    </w:rPr>
  </w:style>
  <w:style w:type="table" w:customStyle="1" w:styleId="12">
    <w:name w:val="เส้นตาราง1"/>
    <w:basedOn w:val="a1"/>
    <w:next w:val="ad"/>
    <w:uiPriority w:val="39"/>
    <w:rsid w:val="003C0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footnote text"/>
    <w:basedOn w:val="a"/>
    <w:link w:val="affc"/>
    <w:uiPriority w:val="99"/>
    <w:semiHidden/>
    <w:unhideWhenUsed/>
    <w:rsid w:val="00B1121D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c">
    <w:name w:val="ข้อความเชิงอรรถ อักขระ"/>
    <w:basedOn w:val="a0"/>
    <w:link w:val="affb"/>
    <w:uiPriority w:val="99"/>
    <w:semiHidden/>
    <w:rsid w:val="00B1121D"/>
    <w:rPr>
      <w:rFonts w:ascii="TH SarabunPSK" w:eastAsia="TH SarabunPSK" w:hAnsi="TH SarabunPSK" w:cs="Angsana New"/>
      <w:szCs w:val="25"/>
    </w:rPr>
  </w:style>
  <w:style w:type="character" w:styleId="affd">
    <w:name w:val="footnote reference"/>
    <w:basedOn w:val="a0"/>
    <w:uiPriority w:val="99"/>
    <w:semiHidden/>
    <w:unhideWhenUsed/>
    <w:rsid w:val="00B1121D"/>
    <w:rPr>
      <w:sz w:val="32"/>
      <w:szCs w:val="32"/>
      <w:vertAlign w:val="superscript"/>
    </w:rPr>
  </w:style>
  <w:style w:type="paragraph" w:styleId="affe">
    <w:name w:val="Bibliography"/>
    <w:basedOn w:val="a"/>
    <w:next w:val="a"/>
    <w:uiPriority w:val="37"/>
    <w:unhideWhenUsed/>
    <w:rsid w:val="00C945D7"/>
    <w:rPr>
      <w:rFonts w:cs="Angsana New"/>
      <w:szCs w:val="40"/>
    </w:rPr>
  </w:style>
  <w:style w:type="character" w:styleId="afff">
    <w:name w:val="FollowedHyperlink"/>
    <w:basedOn w:val="a0"/>
    <w:uiPriority w:val="99"/>
    <w:semiHidden/>
    <w:unhideWhenUsed/>
    <w:rsid w:val="002A78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etbootstrap.com/" TargetMode="External"/><Relationship Id="rId76" Type="http://schemas.openxmlformats.org/officeDocument/2006/relationships/image" Target="media/image61.jpg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59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stackoverflow.com/" TargetMode="External"/><Relationship Id="rId77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7.jp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thaicreate.com/" TargetMode="External"/><Relationship Id="rId75" Type="http://schemas.openxmlformats.org/officeDocument/2006/relationships/image" Target="media/image6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</b:Tag>
    <b:SourceType>InternetSite</b:SourceType>
    <b:Guid>{BCE83B2C-76D4-4637-9287-B61CEA843F96}</b:Guid>
    <b:Author>
      <b:Author>
        <b:NameList>
          <b:Person>
            <b:Last>Otto</b:Last>
            <b:First>Mark</b:First>
          </b:Person>
        </b:NameList>
      </b:Author>
    </b:Author>
    <b:Title>Bootstrap</b:Title>
    <b:InternetSiteTitle>Bootstrap</b:InternetSiteTitle>
    <b:URL>https://getbootstrap.com/</b:URL>
    <b:RefOrder>1</b:RefOrder>
  </b:Source>
</b:Sources>
</file>

<file path=customXml/itemProps1.xml><?xml version="1.0" encoding="utf-8"?>
<ds:datastoreItem xmlns:ds="http://schemas.openxmlformats.org/officeDocument/2006/customXml" ds:itemID="{C8C5C789-888E-46F4-A22A-B971FE2F7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135</Pages>
  <Words>16438</Words>
  <Characters>93701</Characters>
  <Application>Microsoft Office Word</Application>
  <DocSecurity>0</DocSecurity>
  <Lines>780</Lines>
  <Paragraphs>219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109920</CharactersWithSpaces>
  <SharedDoc>false</SharedDoc>
  <HLinks>
    <vt:vector size="840" baseType="variant">
      <vt:variant>
        <vt:i4>5701738</vt:i4>
      </vt:variant>
      <vt:variant>
        <vt:i4>1212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  <vt:variant>
        <vt:i4>1572916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_Toc530038241</vt:lpwstr>
      </vt:variant>
      <vt:variant>
        <vt:i4>1572916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_Toc530038240</vt:lpwstr>
      </vt:variant>
      <vt:variant>
        <vt:i4>2031668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_Toc530038239</vt:lpwstr>
      </vt:variant>
      <vt:variant>
        <vt:i4>2031668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_Toc530038238</vt:lpwstr>
      </vt:variant>
      <vt:variant>
        <vt:i4>2031668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_Toc530038237</vt:lpwstr>
      </vt:variant>
      <vt:variant>
        <vt:i4>2031668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_Toc530038236</vt:lpwstr>
      </vt:variant>
      <vt:variant>
        <vt:i4>2031668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_Toc530038235</vt:lpwstr>
      </vt:variant>
      <vt:variant>
        <vt:i4>2031668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_Toc530038234</vt:lpwstr>
      </vt:variant>
      <vt:variant>
        <vt:i4>2031668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_Toc530038233</vt:lpwstr>
      </vt:variant>
      <vt:variant>
        <vt:i4>2031668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_Toc530038232</vt:lpwstr>
      </vt:variant>
      <vt:variant>
        <vt:i4>2031668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_Toc530038231</vt:lpwstr>
      </vt:variant>
      <vt:variant>
        <vt:i4>2031668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_Toc530038230</vt:lpwstr>
      </vt:variant>
      <vt:variant>
        <vt:i4>1966132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_Toc530038229</vt:lpwstr>
      </vt:variant>
      <vt:variant>
        <vt:i4>1966132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_Toc530038228</vt:lpwstr>
      </vt:variant>
      <vt:variant>
        <vt:i4>1966132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_Toc530038227</vt:lpwstr>
      </vt:variant>
      <vt:variant>
        <vt:i4>1966132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_Toc530038226</vt:lpwstr>
      </vt:variant>
      <vt:variant>
        <vt:i4>1966132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_Toc530038225</vt:lpwstr>
      </vt:variant>
      <vt:variant>
        <vt:i4>1966132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_Toc530038224</vt:lpwstr>
      </vt:variant>
      <vt:variant>
        <vt:i4>1966132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_Toc530038223</vt:lpwstr>
      </vt:variant>
      <vt:variant>
        <vt:i4>1966132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_Toc530038222</vt:lpwstr>
      </vt:variant>
      <vt:variant>
        <vt:i4>1966132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_Toc530038221</vt:lpwstr>
      </vt:variant>
      <vt:variant>
        <vt:i4>1966132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_Toc530038220</vt:lpwstr>
      </vt:variant>
      <vt:variant>
        <vt:i4>1900596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_Toc530038219</vt:lpwstr>
      </vt:variant>
      <vt:variant>
        <vt:i4>1900596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_Toc530038218</vt:lpwstr>
      </vt:variant>
      <vt:variant>
        <vt:i4>1900596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_Toc530038217</vt:lpwstr>
      </vt:variant>
      <vt:variant>
        <vt:i4>1900596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_Toc530038216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_Toc530038215</vt:lpwstr>
      </vt:variant>
      <vt:variant>
        <vt:i4>1900596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_Toc530038214</vt:lpwstr>
      </vt:variant>
      <vt:variant>
        <vt:i4>1900596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_Toc530038213</vt:lpwstr>
      </vt:variant>
      <vt:variant>
        <vt:i4>1900596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_Toc530038212</vt:lpwstr>
      </vt:variant>
      <vt:variant>
        <vt:i4>1900596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_Toc530038211</vt:lpwstr>
      </vt:variant>
      <vt:variant>
        <vt:i4>1900596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_Toc530038210</vt:lpwstr>
      </vt:variant>
      <vt:variant>
        <vt:i4>1835060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_Toc530038209</vt:lpwstr>
      </vt:variant>
      <vt:variant>
        <vt:i4>1835060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_Toc530038208</vt:lpwstr>
      </vt:variant>
      <vt:variant>
        <vt:i4>1835060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_Toc530038207</vt:lpwstr>
      </vt:variant>
      <vt:variant>
        <vt:i4>1835060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_Toc530038206</vt:lpwstr>
      </vt:variant>
      <vt:variant>
        <vt:i4>1835060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_Toc530038205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_Toc530038204</vt:lpwstr>
      </vt:variant>
      <vt:variant>
        <vt:i4>1835060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_Toc530038203</vt:lpwstr>
      </vt:variant>
      <vt:variant>
        <vt:i4>1835060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_Toc530038202</vt:lpwstr>
      </vt:variant>
      <vt:variant>
        <vt:i4>1835060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_Toc530038201</vt:lpwstr>
      </vt:variant>
      <vt:variant>
        <vt:i4>1835060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_Toc530038200</vt:lpwstr>
      </vt:variant>
      <vt:variant>
        <vt:i4>1638456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_Toc529955107</vt:lpwstr>
      </vt:variant>
      <vt:variant>
        <vt:i4>1638456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_Toc529955106</vt:lpwstr>
      </vt:variant>
      <vt:variant>
        <vt:i4>1638456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_Toc529955105</vt:lpwstr>
      </vt:variant>
      <vt:variant>
        <vt:i4>1638456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_Toc529955104</vt:lpwstr>
      </vt:variant>
      <vt:variant>
        <vt:i4>1638456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_Toc529955103</vt:lpwstr>
      </vt:variant>
      <vt:variant>
        <vt:i4>1638456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_Toc529955102</vt:lpwstr>
      </vt:variant>
      <vt:variant>
        <vt:i4>1638456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_Toc529955101</vt:lpwstr>
      </vt:variant>
      <vt:variant>
        <vt:i4>1638456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_Toc529955100</vt:lpwstr>
      </vt:variant>
      <vt:variant>
        <vt:i4>1048633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_Toc529955099</vt:lpwstr>
      </vt:variant>
      <vt:variant>
        <vt:i4>1048633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_Toc529955098</vt:lpwstr>
      </vt:variant>
      <vt:variant>
        <vt:i4>1048633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_Toc529955097</vt:lpwstr>
      </vt:variant>
      <vt:variant>
        <vt:i4>1048633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_Toc529955096</vt:lpwstr>
      </vt:variant>
      <vt:variant>
        <vt:i4>1048633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_Toc529955095</vt:lpwstr>
      </vt:variant>
      <vt:variant>
        <vt:i4>1048633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_Toc529955094</vt:lpwstr>
      </vt:variant>
      <vt:variant>
        <vt:i4>1048633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_Toc529955093</vt:lpwstr>
      </vt:variant>
      <vt:variant>
        <vt:i4>1048633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_Toc529955092</vt:lpwstr>
      </vt:variant>
      <vt:variant>
        <vt:i4>1048633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_Toc529955091</vt:lpwstr>
      </vt:variant>
      <vt:variant>
        <vt:i4>1048633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_Toc529955090</vt:lpwstr>
      </vt:variant>
      <vt:variant>
        <vt:i4>1114169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_Toc529955089</vt:lpwstr>
      </vt:variant>
      <vt:variant>
        <vt:i4>1114169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_Toc529955088</vt:lpwstr>
      </vt:variant>
      <vt:variant>
        <vt:i4>1114169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_Toc529955087</vt:lpwstr>
      </vt:variant>
      <vt:variant>
        <vt:i4>1114169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_Toc529955086</vt:lpwstr>
      </vt:variant>
      <vt:variant>
        <vt:i4>1114169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_Toc529955085</vt:lpwstr>
      </vt:variant>
      <vt:variant>
        <vt:i4>1114169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_Toc529955084</vt:lpwstr>
      </vt:variant>
      <vt:variant>
        <vt:i4>1114169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_Toc529955083</vt:lpwstr>
      </vt:variant>
      <vt:variant>
        <vt:i4>1114169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_Toc529955082</vt:lpwstr>
      </vt:variant>
      <vt:variant>
        <vt:i4>1114169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_Toc529955081</vt:lpwstr>
      </vt:variant>
      <vt:variant>
        <vt:i4>1114169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_Toc529955080</vt:lpwstr>
      </vt:variant>
      <vt:variant>
        <vt:i4>1966137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_Toc529955079</vt:lpwstr>
      </vt:variant>
      <vt:variant>
        <vt:i4>1966137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_Toc529955078</vt:lpwstr>
      </vt:variant>
      <vt:variant>
        <vt:i4>1966137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_Toc529955077</vt:lpwstr>
      </vt:variant>
      <vt:variant>
        <vt:i4>1966137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_Toc529955076</vt:lpwstr>
      </vt:variant>
      <vt:variant>
        <vt:i4>1966137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_Toc529955075</vt:lpwstr>
      </vt:variant>
      <vt:variant>
        <vt:i4>1966137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_Toc529955074</vt:lpwstr>
      </vt:variant>
      <vt:variant>
        <vt:i4>1966137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_Toc529955073</vt:lpwstr>
      </vt:variant>
      <vt:variant>
        <vt:i4>1966137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_Toc529955072</vt:lpwstr>
      </vt:variant>
      <vt:variant>
        <vt:i4>1966137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_Toc529955071</vt:lpwstr>
      </vt:variant>
      <vt:variant>
        <vt:i4>1966137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_Toc529955070</vt:lpwstr>
      </vt:variant>
      <vt:variant>
        <vt:i4>2031673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_Toc529955069</vt:lpwstr>
      </vt:variant>
      <vt:variant>
        <vt:i4>2031673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_Toc529955068</vt:lpwstr>
      </vt:variant>
      <vt:variant>
        <vt:i4>2031673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_Toc529955067</vt:lpwstr>
      </vt:variant>
      <vt:variant>
        <vt:i4>2031673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_Toc529955066</vt:lpwstr>
      </vt:variant>
      <vt:variant>
        <vt:i4>2031673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_Toc529955065</vt:lpwstr>
      </vt:variant>
      <vt:variant>
        <vt:i4>2031673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_Toc529955064</vt:lpwstr>
      </vt:variant>
      <vt:variant>
        <vt:i4>2031673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_Toc529955063</vt:lpwstr>
      </vt:variant>
      <vt:variant>
        <vt:i4>2031673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_Toc529955062</vt:lpwstr>
      </vt:variant>
      <vt:variant>
        <vt:i4>2031673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_Toc529955061</vt:lpwstr>
      </vt:variant>
      <vt:variant>
        <vt:i4>2031673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_Toc529955060</vt:lpwstr>
      </vt:variant>
      <vt:variant>
        <vt:i4>1835065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_Toc529955059</vt:lpwstr>
      </vt:variant>
      <vt:variant>
        <vt:i4>1835065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_Toc529955058</vt:lpwstr>
      </vt:variant>
      <vt:variant>
        <vt:i4>1835065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_Toc529955057</vt:lpwstr>
      </vt:variant>
      <vt:variant>
        <vt:i4>1835065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_Toc529955056</vt:lpwstr>
      </vt:variant>
      <vt:variant>
        <vt:i4>1835065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_Toc529955055</vt:lpwstr>
      </vt:variant>
      <vt:variant>
        <vt:i4>1835065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_Toc529955054</vt:lpwstr>
      </vt:variant>
      <vt:variant>
        <vt:i4>1835065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_Toc529955053</vt:lpwstr>
      </vt:variant>
      <vt:variant>
        <vt:i4>1310772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_Toc530039298</vt:lpwstr>
      </vt:variant>
      <vt:variant>
        <vt:i4>1310772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_Toc530039297</vt:lpwstr>
      </vt:variant>
      <vt:variant>
        <vt:i4>1310772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_Toc530039296</vt:lpwstr>
      </vt:variant>
      <vt:variant>
        <vt:i4>1310772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_Toc530039295</vt:lpwstr>
      </vt:variant>
      <vt:variant>
        <vt:i4>1310772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_Toc530039294</vt:lpwstr>
      </vt:variant>
      <vt:variant>
        <vt:i4>1310772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_Toc530039293</vt:lpwstr>
      </vt:variant>
      <vt:variant>
        <vt:i4>1310772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_Toc530039292</vt:lpwstr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_Toc530039291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_Toc530039290</vt:lpwstr>
      </vt:variant>
      <vt:variant>
        <vt:i4>1376308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_Toc530039289</vt:lpwstr>
      </vt:variant>
      <vt:variant>
        <vt:i4>1376308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_Toc530039288</vt:lpwstr>
      </vt:variant>
      <vt:variant>
        <vt:i4>1376308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_Toc530039287</vt:lpwstr>
      </vt:variant>
      <vt:variant>
        <vt:i4>1376308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_Toc530039286</vt:lpwstr>
      </vt:variant>
      <vt:variant>
        <vt:i4>1376308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_Toc530039285</vt:lpwstr>
      </vt:variant>
      <vt:variant>
        <vt:i4>1376308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_Toc530039284</vt:lpwstr>
      </vt:variant>
      <vt:variant>
        <vt:i4>1376308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_Toc530039283</vt:lpwstr>
      </vt:variant>
      <vt:variant>
        <vt:i4>1376308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_Toc530039282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_Toc530039281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_Toc530039280</vt:lpwstr>
      </vt:variant>
      <vt:variant>
        <vt:i4>1703988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_Toc530039279</vt:lpwstr>
      </vt:variant>
      <vt:variant>
        <vt:i4>1703988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_Toc530039278</vt:lpwstr>
      </vt:variant>
      <vt:variant>
        <vt:i4>1703988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_Toc530039277</vt:lpwstr>
      </vt:variant>
      <vt:variant>
        <vt:i4>1703988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_Toc530039276</vt:lpwstr>
      </vt:variant>
      <vt:variant>
        <vt:i4>1703988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_Toc530039275</vt:lpwstr>
      </vt:variant>
      <vt:variant>
        <vt:i4>1703988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_Toc530039274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_Toc530039273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_Toc530039272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_Toc530039271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_Toc530039270</vt:lpwstr>
      </vt:variant>
      <vt:variant>
        <vt:i4>1769524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_Toc530039269</vt:lpwstr>
      </vt:variant>
      <vt:variant>
        <vt:i4>1769524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_Toc530039268</vt:lpwstr>
      </vt:variant>
      <vt:variant>
        <vt:i4>1769524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_Toc530039267</vt:lpwstr>
      </vt:variant>
      <vt:variant>
        <vt:i4>1769524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_Toc530039266</vt:lpwstr>
      </vt:variant>
      <vt:variant>
        <vt:i4>1769524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_Toc530039265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_Toc530039264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_Toc530039263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_Toc530039262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_Toc530039261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_Toc530039260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_Toc530039259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_Toc530039258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_Toc530039257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Micro</cp:lastModifiedBy>
  <cp:revision>12</cp:revision>
  <cp:lastPrinted>2018-11-29T06:22:00Z</cp:lastPrinted>
  <dcterms:created xsi:type="dcterms:W3CDTF">2018-11-29T06:20:00Z</dcterms:created>
  <dcterms:modified xsi:type="dcterms:W3CDTF">2018-11-29T06:22:00Z</dcterms:modified>
</cp:coreProperties>
</file>